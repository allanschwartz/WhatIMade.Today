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DECE7DD" w14:textId="77777777" w:rsidR="00C562B8" w:rsidRPr="004A1FA5" w:rsidRDefault="00862C39">
      <w:pPr>
        <w:pStyle w:val="Heading1"/>
        <w:pPrChange w:id="0" w:author="Allan Schwartz" w:date="2017-04-30T08:33:00Z">
          <w:pPr/>
        </w:pPrChange>
      </w:pPr>
      <w:r w:rsidRPr="00107383">
        <w:t>COTS or CUSTOM</w:t>
      </w:r>
    </w:p>
    <w:p w14:paraId="1487E1C7" w14:textId="77777777" w:rsidR="00C562B8" w:rsidRPr="00C562B8" w:rsidRDefault="00C562B8">
      <w:pPr>
        <w:rPr>
          <w:sz w:val="24"/>
          <w:szCs w:val="24"/>
          <w:rPrChange w:id="1" w:author="Allan Schwartz" w:date="2017-04-30T07:32:00Z">
            <w:rPr/>
          </w:rPrChange>
        </w:rPr>
      </w:pPr>
    </w:p>
    <w:p w14:paraId="397E1CD7" w14:textId="36FF60CF" w:rsidR="00746B29" w:rsidRDefault="00746B29">
      <w:pPr>
        <w:rPr>
          <w:ins w:id="2" w:author="Allan Schwartz" w:date="2017-04-30T09:25:00Z"/>
          <w:b/>
          <w:i/>
          <w:sz w:val="24"/>
          <w:szCs w:val="24"/>
        </w:rPr>
      </w:pPr>
      <w:ins w:id="3" w:author="Allan Schwartz" w:date="2017-04-30T09:25:00Z">
        <w:r>
          <w:rPr>
            <w:b/>
            <w:i/>
            <w:sz w:val="24"/>
            <w:szCs w:val="24"/>
          </w:rPr>
          <w:t xml:space="preserve">(COTS= </w:t>
        </w:r>
      </w:ins>
      <w:ins w:id="4" w:author="Allan Schwartz" w:date="2017-04-30T09:26:00Z">
        <w:r>
          <w:rPr>
            <w:b/>
            <w:i/>
            <w:sz w:val="24"/>
            <w:szCs w:val="24"/>
          </w:rPr>
          <w:t>Commercial</w:t>
        </w:r>
      </w:ins>
      <w:ins w:id="5" w:author="Allan Schwartz" w:date="2017-04-30T09:25:00Z">
        <w:r>
          <w:rPr>
            <w:b/>
            <w:i/>
            <w:sz w:val="24"/>
            <w:szCs w:val="24"/>
          </w:rPr>
          <w:t xml:space="preserve"> Off </w:t>
        </w:r>
        <w:proofErr w:type="gramStart"/>
        <w:r>
          <w:rPr>
            <w:b/>
            <w:i/>
            <w:sz w:val="24"/>
            <w:szCs w:val="24"/>
          </w:rPr>
          <w:t>The</w:t>
        </w:r>
        <w:proofErr w:type="gramEnd"/>
        <w:r>
          <w:rPr>
            <w:b/>
            <w:i/>
            <w:sz w:val="24"/>
            <w:szCs w:val="24"/>
          </w:rPr>
          <w:t xml:space="preserve"> Shelf vs. CUSTOM development, </w:t>
        </w:r>
      </w:ins>
      <w:ins w:id="6" w:author="Allan Schwartz" w:date="2017-04-30T09:26:00Z">
        <w:r>
          <w:rPr>
            <w:b/>
            <w:i/>
            <w:sz w:val="24"/>
            <w:szCs w:val="24"/>
          </w:rPr>
          <w:t xml:space="preserve">also known as the </w:t>
        </w:r>
      </w:ins>
    </w:p>
    <w:p w14:paraId="3BED56A0" w14:textId="7E31BA8A" w:rsidR="00C562B8" w:rsidRPr="00C562B8" w:rsidRDefault="00862C39">
      <w:pPr>
        <w:rPr>
          <w:b/>
          <w:i/>
          <w:sz w:val="24"/>
          <w:szCs w:val="24"/>
          <w:rPrChange w:id="7" w:author="Allan Schwartz" w:date="2017-04-30T08:34:00Z">
            <w:rPr/>
          </w:rPrChange>
        </w:rPr>
      </w:pPr>
      <w:del w:id="8" w:author="Allan Schwartz" w:date="2017-04-30T09:27:00Z">
        <w:r w:rsidRPr="00107383" w:rsidDel="00746B29">
          <w:rPr>
            <w:b/>
            <w:i/>
            <w:sz w:val="24"/>
            <w:szCs w:val="24"/>
            <w:rPrChange w:id="9" w:author="Allan Schwartz" w:date="2017-04-30T08:34:00Z">
              <w:rPr/>
            </w:rPrChange>
          </w:rPr>
          <w:delText xml:space="preserve">(The </w:delText>
        </w:r>
      </w:del>
      <w:r w:rsidRPr="00107383">
        <w:rPr>
          <w:b/>
          <w:i/>
          <w:sz w:val="24"/>
          <w:szCs w:val="24"/>
          <w:rPrChange w:id="10" w:author="Allan Schwartz" w:date="2017-04-30T08:34:00Z">
            <w:rPr/>
          </w:rPrChange>
        </w:rPr>
        <w:t xml:space="preserve">Buy </w:t>
      </w:r>
      <w:del w:id="11" w:author="Allan Schwartz" w:date="2017-04-30T08:34:00Z">
        <w:r w:rsidRPr="00107383" w:rsidDel="00107383">
          <w:rPr>
            <w:b/>
            <w:i/>
            <w:sz w:val="24"/>
            <w:szCs w:val="24"/>
            <w:rPrChange w:id="12" w:author="Allan Schwartz" w:date="2017-04-30T08:34:00Z">
              <w:rPr/>
            </w:rPrChange>
          </w:rPr>
          <w:delText xml:space="preserve">or </w:delText>
        </w:r>
      </w:del>
      <w:ins w:id="13" w:author="Allan Schwartz" w:date="2017-04-30T08:34:00Z">
        <w:r w:rsidR="00107383">
          <w:rPr>
            <w:b/>
            <w:i/>
            <w:sz w:val="24"/>
            <w:szCs w:val="24"/>
          </w:rPr>
          <w:t>vs</w:t>
        </w:r>
        <w:r w:rsidR="00107383" w:rsidRPr="00107383">
          <w:rPr>
            <w:b/>
            <w:i/>
            <w:sz w:val="24"/>
            <w:szCs w:val="24"/>
            <w:rPrChange w:id="14" w:author="Allan Schwartz" w:date="2017-04-30T08:34:00Z">
              <w:rPr/>
            </w:rPrChange>
          </w:rPr>
          <w:t xml:space="preserve"> </w:t>
        </w:r>
      </w:ins>
      <w:r w:rsidRPr="00107383">
        <w:rPr>
          <w:b/>
          <w:i/>
          <w:sz w:val="24"/>
          <w:szCs w:val="24"/>
          <w:rPrChange w:id="15" w:author="Allan Schwartz" w:date="2017-04-30T08:34:00Z">
            <w:rPr/>
          </w:rPrChange>
        </w:rPr>
        <w:t>Build dilemma)</w:t>
      </w:r>
    </w:p>
    <w:p w14:paraId="1B210EF8" w14:textId="77777777" w:rsidR="00C562B8" w:rsidRPr="00C562B8" w:rsidRDefault="00C562B8">
      <w:pPr>
        <w:rPr>
          <w:sz w:val="24"/>
          <w:szCs w:val="24"/>
          <w:rPrChange w:id="16" w:author="Allan Schwartz" w:date="2017-04-30T07:32:00Z">
            <w:rPr/>
          </w:rPrChange>
        </w:rPr>
      </w:pPr>
    </w:p>
    <w:p w14:paraId="5E480793" w14:textId="609E6116" w:rsidR="00503F91" w:rsidRDefault="00862C39">
      <w:pPr>
        <w:rPr>
          <w:ins w:id="17" w:author="Allan Schwartz" w:date="2017-04-30T07:33:00Z"/>
          <w:sz w:val="24"/>
          <w:szCs w:val="24"/>
        </w:rPr>
      </w:pPr>
      <w:r w:rsidRPr="00503F91">
        <w:rPr>
          <w:sz w:val="24"/>
          <w:szCs w:val="24"/>
          <w:rPrChange w:id="18" w:author="Allan Schwartz" w:date="2017-04-30T07:32:00Z">
            <w:rPr/>
          </w:rPrChange>
        </w:rPr>
        <w:t xml:space="preserve">I </w:t>
      </w:r>
      <w:del w:id="19" w:author="Allan Schwartz" w:date="2017-04-30T09:26:00Z">
        <w:r w:rsidRPr="00503F91" w:rsidDel="00746B29">
          <w:rPr>
            <w:sz w:val="24"/>
            <w:szCs w:val="24"/>
            <w:rPrChange w:id="20" w:author="Allan Schwartz" w:date="2017-04-30T07:32:00Z">
              <w:rPr/>
            </w:rPrChange>
          </w:rPr>
          <w:delText xml:space="preserve">have </w:delText>
        </w:r>
      </w:del>
      <w:ins w:id="21" w:author="Allan Schwartz" w:date="2017-04-30T09:26:00Z">
        <w:r w:rsidR="00746B29">
          <w:rPr>
            <w:sz w:val="24"/>
            <w:szCs w:val="24"/>
          </w:rPr>
          <w:t>own</w:t>
        </w:r>
        <w:r w:rsidR="00746B29" w:rsidRPr="00503F91">
          <w:rPr>
            <w:sz w:val="24"/>
            <w:szCs w:val="24"/>
            <w:rPrChange w:id="22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23" w:author="Allan Schwartz" w:date="2017-04-30T07:32:00Z">
            <w:rPr/>
          </w:rPrChange>
        </w:rPr>
        <w:t>a vacation house near Lake Tahoe</w:t>
      </w:r>
      <w:ins w:id="24" w:author="Allan Schwartz" w:date="2017-04-30T07:30:00Z">
        <w:r w:rsidR="00503F91" w:rsidRPr="00503F91">
          <w:rPr>
            <w:sz w:val="24"/>
            <w:szCs w:val="24"/>
            <w:rPrChange w:id="25" w:author="Allan Schwartz" w:date="2017-04-30T07:32:00Z">
              <w:rPr/>
            </w:rPrChange>
          </w:rPr>
          <w:t xml:space="preserve"> California</w:t>
        </w:r>
      </w:ins>
      <w:r w:rsidRPr="00503F91">
        <w:rPr>
          <w:sz w:val="24"/>
          <w:szCs w:val="24"/>
          <w:rPrChange w:id="26" w:author="Allan Schwartz" w:date="2017-04-30T07:32:00Z">
            <w:rPr/>
          </w:rPrChange>
        </w:rPr>
        <w:t>, officially in the Tahoe National Forest.</w:t>
      </w:r>
    </w:p>
    <w:p w14:paraId="110A3356" w14:textId="77777777" w:rsidR="00107383" w:rsidRDefault="00503F91">
      <w:pPr>
        <w:rPr>
          <w:ins w:id="27" w:author="Allan Schwartz" w:date="2017-04-30T08:34:00Z"/>
          <w:sz w:val="24"/>
          <w:szCs w:val="24"/>
        </w:rPr>
      </w:pPr>
      <w:ins w:id="28" w:author="Allan Schwartz" w:date="2017-04-30T07:33:00Z">
        <w:r>
          <w:rPr>
            <w:sz w:val="24"/>
            <w:szCs w:val="24"/>
          </w:rPr>
          <w:t xml:space="preserve">(link </w:t>
        </w:r>
        <w:r>
          <w:rPr>
            <w:sz w:val="24"/>
            <w:szCs w:val="24"/>
          </w:rPr>
          <w:fldChar w:fldCharType="begin"/>
        </w:r>
        <w:r>
          <w:rPr>
            <w:sz w:val="24"/>
            <w:szCs w:val="24"/>
          </w:rPr>
          <w:instrText xml:space="preserve"> HYPERLINK "</w:instrText>
        </w:r>
        <w:r w:rsidRPr="00503F91">
          <w:rPr>
            <w:sz w:val="24"/>
            <w:szCs w:val="24"/>
          </w:rPr>
          <w:instrText>https://en.wikipedia.org/wiki/Tahoe_National_Forest</w:instrText>
        </w:r>
        <w:r>
          <w:rPr>
            <w:sz w:val="24"/>
            <w:szCs w:val="24"/>
          </w:rPr>
          <w:instrText xml:space="preserve">)" </w:instrText>
        </w:r>
        <w:r>
          <w:rPr>
            <w:sz w:val="24"/>
            <w:szCs w:val="24"/>
          </w:rPr>
          <w:fldChar w:fldCharType="separate"/>
        </w:r>
        <w:r w:rsidRPr="00FE04AD">
          <w:rPr>
            <w:rStyle w:val="Hyperlink"/>
            <w:sz w:val="24"/>
            <w:szCs w:val="24"/>
          </w:rPr>
          <w:t>https://en.wikipedia.org/wiki/Tahoe_National_Forest)</w:t>
        </w:r>
        <w:r>
          <w:rPr>
            <w:sz w:val="24"/>
            <w:szCs w:val="24"/>
          </w:rPr>
          <w:fldChar w:fldCharType="end"/>
        </w:r>
      </w:ins>
    </w:p>
    <w:p w14:paraId="0C57772F" w14:textId="4F603505" w:rsidR="00503F91" w:rsidRDefault="00503F91">
      <w:pPr>
        <w:rPr>
          <w:ins w:id="29" w:author="Allan Schwartz" w:date="2017-04-30T07:33:00Z"/>
          <w:sz w:val="24"/>
          <w:szCs w:val="24"/>
        </w:rPr>
      </w:pPr>
      <w:ins w:id="30" w:author="Allan Schwartz" w:date="2017-04-30T07:33:00Z">
        <w:r>
          <w:rPr>
            <w:sz w:val="24"/>
            <w:szCs w:val="24"/>
          </w:rPr>
          <w:t>, a U.S. National Forest.</w:t>
        </w:r>
      </w:ins>
    </w:p>
    <w:p w14:paraId="12840551" w14:textId="77777777" w:rsidR="00503F91" w:rsidRDefault="00503F91">
      <w:pPr>
        <w:rPr>
          <w:ins w:id="31" w:author="Allan Schwartz" w:date="2017-04-30T07:33:00Z"/>
          <w:sz w:val="24"/>
          <w:szCs w:val="24"/>
        </w:rPr>
      </w:pPr>
    </w:p>
    <w:p w14:paraId="6DCCB396" w14:textId="0B21B564" w:rsidR="00C562B8" w:rsidRPr="00C562B8" w:rsidRDefault="00746B29">
      <w:pPr>
        <w:rPr>
          <w:sz w:val="24"/>
          <w:szCs w:val="24"/>
          <w:rPrChange w:id="32" w:author="Allan Schwartz" w:date="2017-04-30T07:32:00Z">
            <w:rPr/>
          </w:rPrChange>
        </w:rPr>
      </w:pPr>
      <w:ins w:id="33" w:author="Allan Schwartz" w:date="2017-04-30T09:28:00Z">
        <w:r>
          <w:rPr>
            <w:sz w:val="24"/>
            <w:szCs w:val="24"/>
          </w:rPr>
          <w:t>T</w:t>
        </w:r>
      </w:ins>
      <w:ins w:id="34" w:author="Allan Schwartz" w:date="2017-04-30T09:27:00Z">
        <w:r w:rsidRPr="00CD06E3">
          <w:rPr>
            <w:sz w:val="24"/>
            <w:szCs w:val="24"/>
          </w:rPr>
          <w:t xml:space="preserve">here are a lot of </w:t>
        </w:r>
        <w:proofErr w:type="spellStart"/>
        <w:r w:rsidRPr="00CD06E3">
          <w:rPr>
            <w:sz w:val="24"/>
            <w:szCs w:val="24"/>
          </w:rPr>
          <w:t>IoT</w:t>
        </w:r>
        <w:proofErr w:type="spellEnd"/>
        <w:r w:rsidRPr="00CD06E3">
          <w:rPr>
            <w:sz w:val="24"/>
            <w:szCs w:val="24"/>
          </w:rPr>
          <w:t xml:space="preserve"> products at </w:t>
        </w:r>
      </w:ins>
      <w:ins w:id="35" w:author="Allan Schwartz" w:date="2017-04-30T09:28:00Z">
        <w:r>
          <w:rPr>
            <w:sz w:val="24"/>
            <w:szCs w:val="24"/>
          </w:rPr>
          <w:t>this</w:t>
        </w:r>
      </w:ins>
      <w:ins w:id="36" w:author="Allan Schwartz" w:date="2017-04-30T09:27:00Z">
        <w:r w:rsidRPr="00CD06E3">
          <w:rPr>
            <w:sz w:val="24"/>
            <w:szCs w:val="24"/>
          </w:rPr>
          <w:t xml:space="preserve"> </w:t>
        </w:r>
      </w:ins>
      <w:ins w:id="37" w:author="Allan Schwartz" w:date="2017-04-30T09:28:00Z">
        <w:r>
          <w:rPr>
            <w:sz w:val="24"/>
            <w:szCs w:val="24"/>
          </w:rPr>
          <w:t>home</w:t>
        </w:r>
      </w:ins>
      <w:ins w:id="38" w:author="Allan Schwartz" w:date="2017-04-30T09:27:00Z">
        <w:r>
          <w:rPr>
            <w:sz w:val="24"/>
            <w:szCs w:val="24"/>
          </w:rPr>
          <w:t xml:space="preserve">, </w:t>
        </w:r>
      </w:ins>
      <w:del w:id="39" w:author="Allan Schwartz" w:date="2017-04-30T07:35:00Z">
        <w:r w:rsidR="00862C39" w:rsidRPr="00503F91" w:rsidDel="00503F91">
          <w:rPr>
            <w:sz w:val="24"/>
            <w:szCs w:val="24"/>
            <w:rPrChange w:id="40" w:author="Allan Schwartz" w:date="2017-04-30T07:32:00Z">
              <w:rPr/>
            </w:rPrChange>
          </w:rPr>
          <w:delText xml:space="preserve">  </w:delText>
        </w:r>
      </w:del>
      <w:del w:id="41" w:author="Allan Schwartz" w:date="2017-04-30T09:27:00Z">
        <w:r w:rsidR="00862C39" w:rsidRPr="00503F91" w:rsidDel="00746B29">
          <w:rPr>
            <w:sz w:val="24"/>
            <w:szCs w:val="24"/>
            <w:rPrChange w:id="42" w:author="Allan Schwartz" w:date="2017-04-30T07:32:00Z">
              <w:rPr/>
            </w:rPrChange>
          </w:rPr>
          <w:delText xml:space="preserve">I use this house as </w:delText>
        </w:r>
      </w:del>
      <w:r w:rsidR="00862C39" w:rsidRPr="00503F91">
        <w:rPr>
          <w:sz w:val="24"/>
          <w:szCs w:val="24"/>
          <w:rPrChange w:id="43" w:author="Allan Schwartz" w:date="2017-04-30T07:32:00Z">
            <w:rPr/>
          </w:rPrChange>
        </w:rPr>
        <w:t xml:space="preserve">a </w:t>
      </w:r>
      <w:del w:id="44" w:author="Allan Schwartz" w:date="2017-04-30T08:34:00Z">
        <w:r w:rsidR="00862C39" w:rsidRPr="00503F91" w:rsidDel="00107383">
          <w:rPr>
            <w:sz w:val="24"/>
            <w:szCs w:val="24"/>
            <w:rPrChange w:id="45" w:author="Allan Schwartz" w:date="2017-04-30T07:32:00Z">
              <w:rPr/>
            </w:rPrChange>
          </w:rPr>
          <w:delText>testbed</w:delText>
        </w:r>
      </w:del>
      <w:ins w:id="46" w:author="Allan Schwartz" w:date="2017-04-30T08:34:00Z">
        <w:r w:rsidR="00107383">
          <w:rPr>
            <w:sz w:val="24"/>
            <w:szCs w:val="24"/>
          </w:rPr>
          <w:t>test-</w:t>
        </w:r>
        <w:r w:rsidR="00107383" w:rsidRPr="00503F91">
          <w:rPr>
            <w:sz w:val="24"/>
            <w:szCs w:val="24"/>
          </w:rPr>
          <w:t>bed</w:t>
        </w:r>
      </w:ins>
      <w:r w:rsidR="00862C39" w:rsidRPr="00503F91">
        <w:rPr>
          <w:sz w:val="24"/>
          <w:szCs w:val="24"/>
          <w:rPrChange w:id="47" w:author="Allan Schwartz" w:date="2017-04-30T07:32:00Z">
            <w:rPr/>
          </w:rPrChange>
        </w:rPr>
        <w:t xml:space="preserve"> for the “connected home” </w:t>
      </w:r>
      <w:del w:id="48" w:author="Allan Schwartz" w:date="2017-04-30T09:28:00Z">
        <w:r w:rsidR="00862C39" w:rsidRPr="00503F91" w:rsidDel="00746B29">
          <w:rPr>
            <w:sz w:val="24"/>
            <w:szCs w:val="24"/>
            <w:rPrChange w:id="49" w:author="Allan Schwartz" w:date="2017-04-30T07:32:00Z">
              <w:rPr/>
            </w:rPrChange>
          </w:rPr>
          <w:delText>– meaning</w:delText>
        </w:r>
      </w:del>
      <w:del w:id="50" w:author="Allan Schwartz" w:date="2017-04-30T09:27:00Z">
        <w:r w:rsidR="00862C39" w:rsidRPr="00503F91" w:rsidDel="00746B29">
          <w:rPr>
            <w:sz w:val="24"/>
            <w:szCs w:val="24"/>
            <w:rPrChange w:id="51" w:author="Allan Schwartz" w:date="2017-04-30T07:32:00Z">
              <w:rPr/>
            </w:rPrChange>
          </w:rPr>
          <w:delText xml:space="preserve"> there are a lot of IoT products at my house</w:delText>
        </w:r>
      </w:del>
      <w:del w:id="52" w:author="Allan Schwartz" w:date="2017-04-30T09:28:00Z">
        <w:r w:rsidR="00862C39" w:rsidRPr="00503F91" w:rsidDel="00746B29">
          <w:rPr>
            <w:sz w:val="24"/>
            <w:szCs w:val="24"/>
            <w:rPrChange w:id="53" w:author="Allan Schwartz" w:date="2017-04-30T07:32:00Z">
              <w:rPr/>
            </w:rPrChange>
          </w:rPr>
          <w:delText>.</w:delText>
        </w:r>
      </w:del>
      <w:ins w:id="54" w:author="Allan Schwartz" w:date="2017-04-30T09:28:00Z">
        <w:r>
          <w:rPr>
            <w:sz w:val="24"/>
            <w:szCs w:val="24"/>
          </w:rPr>
          <w:t>.</w:t>
        </w:r>
      </w:ins>
    </w:p>
    <w:p w14:paraId="6112866A" w14:textId="77777777" w:rsidR="00C562B8" w:rsidRPr="00C562B8" w:rsidRDefault="00C562B8">
      <w:pPr>
        <w:rPr>
          <w:sz w:val="24"/>
          <w:szCs w:val="24"/>
          <w:rPrChange w:id="55" w:author="Allan Schwartz" w:date="2017-04-30T07:32:00Z">
            <w:rPr/>
          </w:rPrChange>
        </w:rPr>
      </w:pPr>
    </w:p>
    <w:p w14:paraId="1EBB7357" w14:textId="6C81505C" w:rsidR="00294F21" w:rsidRDefault="00862C39">
      <w:pPr>
        <w:rPr>
          <w:ins w:id="56" w:author="Allan Schwartz" w:date="2017-04-30T07:37:00Z"/>
          <w:sz w:val="24"/>
          <w:szCs w:val="24"/>
        </w:rPr>
      </w:pPr>
      <w:r w:rsidRPr="00503F91">
        <w:rPr>
          <w:sz w:val="24"/>
          <w:szCs w:val="24"/>
          <w:rPrChange w:id="57" w:author="Allan Schwartz" w:date="2017-04-30T07:32:00Z">
            <w:rPr/>
          </w:rPrChange>
        </w:rPr>
        <w:t xml:space="preserve">I like to </w:t>
      </w:r>
      <w:ins w:id="58" w:author="Allan Schwartz" w:date="2017-04-30T07:34:00Z">
        <w:r w:rsidR="00503F91">
          <w:rPr>
            <w:sz w:val="24"/>
            <w:szCs w:val="24"/>
          </w:rPr>
          <w:t xml:space="preserve">monitor this house from </w:t>
        </w:r>
      </w:ins>
      <w:ins w:id="59" w:author="Allan Schwartz" w:date="2017-04-30T09:29:00Z">
        <w:r w:rsidR="00746B29">
          <w:rPr>
            <w:sz w:val="24"/>
            <w:szCs w:val="24"/>
          </w:rPr>
          <w:t>a remote location.</w:t>
        </w:r>
      </w:ins>
      <w:ins w:id="60" w:author="Allan Schwartz" w:date="2017-04-30T07:34:00Z">
        <w:r w:rsidR="00503F91">
          <w:rPr>
            <w:sz w:val="24"/>
            <w:szCs w:val="24"/>
          </w:rPr>
          <w:t xml:space="preserve">  </w:t>
        </w:r>
      </w:ins>
    </w:p>
    <w:p w14:paraId="18449A7D" w14:textId="45B8532E" w:rsidR="00294F21" w:rsidRDefault="00294F21">
      <w:pPr>
        <w:rPr>
          <w:ins w:id="61" w:author="Allan Schwartz" w:date="2017-04-30T07:37:00Z"/>
          <w:sz w:val="24"/>
          <w:szCs w:val="24"/>
        </w:rPr>
      </w:pPr>
      <w:ins w:id="62" w:author="Allan Schwartz" w:date="2017-04-30T07:37:00Z">
        <w:r>
          <w:rPr>
            <w:sz w:val="24"/>
            <w:szCs w:val="24"/>
          </w:rPr>
          <w:t xml:space="preserve">Now that </w:t>
        </w:r>
      </w:ins>
      <w:ins w:id="63" w:author="Allan Schwartz" w:date="2017-04-30T09:29:00Z">
        <w:r w:rsidR="00746B29">
          <w:rPr>
            <w:sz w:val="24"/>
            <w:szCs w:val="24"/>
          </w:rPr>
          <w:t>we</w:t>
        </w:r>
      </w:ins>
      <w:ins w:id="64" w:author="Allan Schwartz" w:date="2017-04-30T07:37:00Z">
        <w:r>
          <w:rPr>
            <w:sz w:val="24"/>
            <w:szCs w:val="24"/>
          </w:rPr>
          <w:t xml:space="preserve"> live in Israel, it is even more vital to monitor the house from afar.</w:t>
        </w:r>
      </w:ins>
    </w:p>
    <w:p w14:paraId="1AE764A3" w14:textId="4B5BF8A8" w:rsidR="00C562B8" w:rsidRPr="00C562B8" w:rsidRDefault="00503F91">
      <w:pPr>
        <w:rPr>
          <w:sz w:val="24"/>
          <w:szCs w:val="24"/>
          <w:rPrChange w:id="65" w:author="Allan Schwartz" w:date="2017-04-30T07:32:00Z">
            <w:rPr/>
          </w:rPrChange>
        </w:rPr>
      </w:pPr>
      <w:ins w:id="66" w:author="Allan Schwartz" w:date="2017-04-30T07:34:00Z">
        <w:r>
          <w:rPr>
            <w:sz w:val="24"/>
            <w:szCs w:val="24"/>
          </w:rPr>
          <w:t xml:space="preserve">For example, I like to </w:t>
        </w:r>
      </w:ins>
      <w:r w:rsidR="00862C39" w:rsidRPr="00503F91">
        <w:rPr>
          <w:sz w:val="24"/>
          <w:szCs w:val="24"/>
          <w:rPrChange w:id="67" w:author="Allan Schwartz" w:date="2017-04-30T07:32:00Z">
            <w:rPr/>
          </w:rPrChange>
        </w:rPr>
        <w:t>look out</w:t>
      </w:r>
      <w:ins w:id="68" w:author="Allan Schwartz" w:date="2017-04-30T09:30:00Z">
        <w:r w:rsidR="00746B29">
          <w:rPr>
            <w:sz w:val="24"/>
            <w:szCs w:val="24"/>
          </w:rPr>
          <w:t xml:space="preserve"> of</w:t>
        </w:r>
      </w:ins>
      <w:r w:rsidR="00862C39" w:rsidRPr="00503F91">
        <w:rPr>
          <w:sz w:val="24"/>
          <w:szCs w:val="24"/>
          <w:rPrChange w:id="69" w:author="Allan Schwartz" w:date="2017-04-30T07:32:00Z">
            <w:rPr/>
          </w:rPrChange>
        </w:rPr>
        <w:t xml:space="preserve"> the windows, even when I am not there:</w:t>
      </w:r>
    </w:p>
    <w:p w14:paraId="3A0C6FAC" w14:textId="68789FE1" w:rsidR="00C562B8" w:rsidRPr="00C562B8" w:rsidRDefault="005C61B6">
      <w:pPr>
        <w:rPr>
          <w:sz w:val="24"/>
          <w:szCs w:val="24"/>
          <w:rPrChange w:id="70" w:author="Allan Schwartz" w:date="2017-04-30T07:32:00Z">
            <w:rPr/>
          </w:rPrChange>
        </w:rPr>
      </w:pPr>
      <w:r w:rsidRPr="00503F91">
        <w:rPr>
          <w:noProof/>
          <w:sz w:val="24"/>
          <w:szCs w:val="24"/>
          <w:rPrChange w:id="71" w:author="Allan Schwartz" w:date="2017-04-30T07:32:00Z">
            <w:rPr>
              <w:noProof/>
              <w:sz w:val="24"/>
              <w:szCs w:val="24"/>
            </w:rPr>
          </w:rPrChange>
        </w:rPr>
        <w:lastRenderedPageBreak/>
        <w:drawing>
          <wp:inline distT="0" distB="0" distL="0" distR="0" wp14:anchorId="39B5BF30" wp14:editId="1B5D61AB">
            <wp:extent cx="5936615" cy="793432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9343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E4A4" w14:textId="77777777" w:rsidR="00C562B8" w:rsidRPr="00C562B8" w:rsidRDefault="00C562B8">
      <w:pPr>
        <w:rPr>
          <w:sz w:val="24"/>
          <w:szCs w:val="24"/>
          <w:rPrChange w:id="72" w:author="Allan Schwartz" w:date="2017-04-30T07:32:00Z">
            <w:rPr/>
          </w:rPrChange>
        </w:rPr>
      </w:pPr>
    </w:p>
    <w:p w14:paraId="4464222C" w14:textId="30CB2018" w:rsidR="00C562B8" w:rsidRPr="00C562B8" w:rsidRDefault="00862C39">
      <w:pPr>
        <w:rPr>
          <w:sz w:val="24"/>
          <w:szCs w:val="24"/>
          <w:rPrChange w:id="73" w:author="Allan Schwartz" w:date="2017-04-30T07:32:00Z">
            <w:rPr/>
          </w:rPrChange>
        </w:rPr>
      </w:pPr>
      <w:r w:rsidRPr="00503F91">
        <w:rPr>
          <w:sz w:val="24"/>
          <w:szCs w:val="24"/>
          <w:rPrChange w:id="74" w:author="Allan Schwartz" w:date="2017-04-30T07:32:00Z">
            <w:rPr/>
          </w:rPrChange>
        </w:rPr>
        <w:lastRenderedPageBreak/>
        <w:t xml:space="preserve">Above is a a </w:t>
      </w:r>
      <w:del w:id="75" w:author="Allan Schwartz" w:date="2017-04-30T09:30:00Z">
        <w:r w:rsidRPr="00503F91" w:rsidDel="00746B29">
          <w:rPr>
            <w:sz w:val="24"/>
            <w:szCs w:val="24"/>
            <w:rPrChange w:id="76" w:author="Allan Schwartz" w:date="2017-04-30T07:32:00Z">
              <w:rPr/>
            </w:rPrChange>
          </w:rPr>
          <w:delText xml:space="preserve">picture </w:delText>
        </w:r>
      </w:del>
      <w:ins w:id="77" w:author="Allan Schwartz" w:date="2017-04-30T09:30:00Z">
        <w:r w:rsidR="00746B29">
          <w:rPr>
            <w:sz w:val="24"/>
            <w:szCs w:val="24"/>
          </w:rPr>
          <w:t>photo</w:t>
        </w:r>
        <w:r w:rsidR="00746B29" w:rsidRPr="00503F91">
          <w:rPr>
            <w:sz w:val="24"/>
            <w:szCs w:val="24"/>
            <w:rPrChange w:id="78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79" w:author="Allan Schwartz" w:date="2017-04-30T07:32:00Z">
            <w:rPr/>
          </w:rPrChange>
        </w:rPr>
        <w:t>of a family of four deer w</w:t>
      </w:r>
      <w:del w:id="80" w:author="Michael Diamond" w:date="2017-04-30T09:10:00Z">
        <w:r w:rsidRPr="00503F91">
          <w:rPr>
            <w:sz w:val="24"/>
            <w:szCs w:val="24"/>
            <w:rPrChange w:id="81" w:author="Allan Schwartz" w:date="2017-04-30T07:32:00Z">
              <w:rPr/>
            </w:rPrChange>
          </w:rPr>
          <w:delText>o</w:delText>
        </w:r>
      </w:del>
      <w:ins w:id="82" w:author="Michael Diamond" w:date="2017-04-30T09:10:00Z">
        <w:r w:rsidRPr="00503F91">
          <w:rPr>
            <w:sz w:val="24"/>
            <w:szCs w:val="24"/>
            <w:rPrChange w:id="83" w:author="Allan Schwartz" w:date="2017-04-30T07:32:00Z">
              <w:rPr/>
            </w:rPrChange>
          </w:rPr>
          <w:t>a</w:t>
        </w:r>
      </w:ins>
      <w:r w:rsidRPr="00503F91">
        <w:rPr>
          <w:sz w:val="24"/>
          <w:szCs w:val="24"/>
          <w:rPrChange w:id="84" w:author="Allan Schwartz" w:date="2017-04-30T07:32:00Z">
            <w:rPr/>
          </w:rPrChange>
        </w:rPr>
        <w:t xml:space="preserve">ndering in my backyard, taken from my web cam, and observed by </w:t>
      </w:r>
      <w:del w:id="85" w:author="Allan Schwartz" w:date="2017-04-30T09:31:00Z">
        <w:r w:rsidRPr="00503F91" w:rsidDel="00746B29">
          <w:rPr>
            <w:sz w:val="24"/>
            <w:szCs w:val="24"/>
            <w:rPrChange w:id="86" w:author="Allan Schwartz" w:date="2017-04-30T07:32:00Z">
              <w:rPr/>
            </w:rPrChange>
          </w:rPr>
          <w:delText xml:space="preserve">me </w:delText>
        </w:r>
      </w:del>
      <w:ins w:id="87" w:author="Allan Schwartz" w:date="2017-04-30T09:31:00Z">
        <w:r w:rsidR="00746B29">
          <w:rPr>
            <w:sz w:val="24"/>
            <w:szCs w:val="24"/>
          </w:rPr>
          <w:t>us</w:t>
        </w:r>
        <w:r w:rsidR="00746B29" w:rsidRPr="00503F91">
          <w:rPr>
            <w:sz w:val="24"/>
            <w:szCs w:val="24"/>
            <w:rPrChange w:id="88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89" w:author="Allan Schwartz" w:date="2017-04-30T07:32:00Z">
            <w:rPr/>
          </w:rPrChange>
        </w:rPr>
        <w:t>8</w:t>
      </w:r>
      <w:ins w:id="90" w:author="Michael Diamond" w:date="2017-04-30T09:11:00Z">
        <w:r w:rsidRPr="00503F91">
          <w:rPr>
            <w:sz w:val="24"/>
            <w:szCs w:val="24"/>
            <w:rPrChange w:id="91" w:author="Allan Schwartz" w:date="2017-04-30T07:32:00Z">
              <w:rPr/>
            </w:rPrChange>
          </w:rPr>
          <w:t>,</w:t>
        </w:r>
      </w:ins>
      <w:r w:rsidRPr="00503F91">
        <w:rPr>
          <w:sz w:val="24"/>
          <w:szCs w:val="24"/>
          <w:rPrChange w:id="92" w:author="Allan Schwartz" w:date="2017-04-30T07:32:00Z">
            <w:rPr/>
          </w:rPrChange>
        </w:rPr>
        <w:t xml:space="preserve">000 miles away.  I love to look at the deer.  </w:t>
      </w:r>
    </w:p>
    <w:p w14:paraId="507FCD79" w14:textId="77777777" w:rsidR="00C562B8" w:rsidRPr="00C562B8" w:rsidRDefault="00C562B8">
      <w:pPr>
        <w:rPr>
          <w:sz w:val="24"/>
          <w:szCs w:val="24"/>
          <w:rPrChange w:id="93" w:author="Allan Schwartz" w:date="2017-04-30T07:32:00Z">
            <w:rPr/>
          </w:rPrChange>
        </w:rPr>
      </w:pPr>
    </w:p>
    <w:p w14:paraId="51FA6C7A" w14:textId="600DFFDB" w:rsidR="00C562B8" w:rsidRPr="00C562B8" w:rsidRDefault="00862C39">
      <w:pPr>
        <w:rPr>
          <w:sz w:val="24"/>
          <w:szCs w:val="24"/>
          <w:rPrChange w:id="94" w:author="Allan Schwartz" w:date="2017-04-30T07:32:00Z">
            <w:rPr/>
          </w:rPrChange>
        </w:rPr>
      </w:pPr>
      <w:r w:rsidRPr="00503F91">
        <w:rPr>
          <w:sz w:val="24"/>
          <w:szCs w:val="24"/>
          <w:rPrChange w:id="95" w:author="Allan Schwartz" w:date="2017-04-30T07:32:00Z">
            <w:rPr/>
          </w:rPrChange>
        </w:rPr>
        <w:t xml:space="preserve">But back to IOT devices, </w:t>
      </w:r>
      <w:del w:id="96" w:author="Michael Diamond" w:date="2017-04-30T09:11:00Z">
        <w:r w:rsidRPr="00503F91">
          <w:rPr>
            <w:sz w:val="24"/>
            <w:szCs w:val="24"/>
            <w:rPrChange w:id="97" w:author="Allan Schwartz" w:date="2017-04-30T07:32:00Z">
              <w:rPr/>
            </w:rPrChange>
          </w:rPr>
          <w:delText>what was I saying</w:delText>
        </w:r>
      </w:del>
      <w:r w:rsidRPr="00503F91">
        <w:rPr>
          <w:sz w:val="24"/>
          <w:szCs w:val="24"/>
          <w:rPrChange w:id="98" w:author="Allan Schwartz" w:date="2017-04-30T07:32:00Z">
            <w:rPr/>
          </w:rPrChange>
        </w:rPr>
        <w:t xml:space="preserve"> …</w:t>
      </w:r>
      <w:ins w:id="99" w:author="Allan Schwartz" w:date="2017-04-30T07:39:00Z">
        <w:r w:rsidR="00294F21">
          <w:rPr>
            <w:sz w:val="24"/>
            <w:szCs w:val="24"/>
          </w:rPr>
          <w:t xml:space="preserve"> I have</w:t>
        </w:r>
      </w:ins>
      <w:r w:rsidRPr="00503F91">
        <w:rPr>
          <w:sz w:val="24"/>
          <w:szCs w:val="24"/>
          <w:rPrChange w:id="100" w:author="Allan Schwartz" w:date="2017-04-30T07:32:00Z">
            <w:rPr/>
          </w:rPrChange>
        </w:rPr>
        <w:t xml:space="preserve"> </w:t>
      </w:r>
      <w:del w:id="101" w:author="Allan Schwartz" w:date="2017-04-30T09:32:00Z">
        <w:r w:rsidRPr="00503F91" w:rsidDel="00746B29">
          <w:rPr>
            <w:sz w:val="24"/>
            <w:szCs w:val="24"/>
            <w:rPrChange w:id="102" w:author="Allan Schwartz" w:date="2017-04-30T07:32:00Z">
              <w:rPr/>
            </w:rPrChange>
          </w:rPr>
          <w:delText xml:space="preserve">a lot, </w:delText>
        </w:r>
      </w:del>
      <w:r w:rsidRPr="00746B29">
        <w:rPr>
          <w:i/>
          <w:sz w:val="24"/>
          <w:szCs w:val="24"/>
          <w:rPrChange w:id="103" w:author="Allan Schwartz" w:date="2017-04-30T09:32:00Z">
            <w:rPr/>
          </w:rPrChange>
        </w:rPr>
        <w:t>a lot</w:t>
      </w:r>
      <w:r w:rsidRPr="00503F91">
        <w:rPr>
          <w:sz w:val="24"/>
          <w:szCs w:val="24"/>
          <w:rPrChange w:id="104" w:author="Allan Schwartz" w:date="2017-04-30T07:32:00Z">
            <w:rPr/>
          </w:rPrChange>
        </w:rPr>
        <w:t xml:space="preserve"> of different devices, mostly COTS (Commercial Off The Shelf</w:t>
      </w:r>
      <w:del w:id="105" w:author="Allan Schwartz" w:date="2017-04-30T09:32:00Z">
        <w:r w:rsidRPr="00503F91" w:rsidDel="00746B29">
          <w:rPr>
            <w:sz w:val="24"/>
            <w:szCs w:val="24"/>
            <w:rPrChange w:id="106" w:author="Allan Schwartz" w:date="2017-04-30T07:32:00Z">
              <w:rPr/>
            </w:rPrChange>
          </w:rPr>
          <w:delText xml:space="preserve">), </w:delText>
        </w:r>
      </w:del>
      <w:ins w:id="107" w:author="Allan Schwartz" w:date="2017-04-30T09:32:00Z">
        <w:r w:rsidR="00746B29" w:rsidRPr="00503F91">
          <w:rPr>
            <w:sz w:val="24"/>
            <w:szCs w:val="24"/>
            <w:rPrChange w:id="108" w:author="Allan Schwartz" w:date="2017-04-30T07:32:00Z">
              <w:rPr/>
            </w:rPrChange>
          </w:rPr>
          <w:t>)</w:t>
        </w:r>
        <w:r w:rsidR="00746B29">
          <w:rPr>
            <w:sz w:val="24"/>
            <w:szCs w:val="24"/>
          </w:rPr>
          <w:t>.</w:t>
        </w:r>
        <w:r w:rsidR="00746B29" w:rsidRPr="00503F91">
          <w:rPr>
            <w:sz w:val="24"/>
            <w:szCs w:val="24"/>
            <w:rPrChange w:id="109" w:author="Allan Schwartz" w:date="2017-04-30T07:32:00Z">
              <w:rPr/>
            </w:rPrChange>
          </w:rPr>
          <w:t xml:space="preserve"> </w:t>
        </w:r>
        <w:r w:rsidR="00746B29">
          <w:rPr>
            <w:sz w:val="24"/>
            <w:szCs w:val="24"/>
          </w:rPr>
          <w:t>H</w:t>
        </w:r>
      </w:ins>
      <w:del w:id="110" w:author="Allan Schwartz" w:date="2017-04-30T09:32:00Z">
        <w:r w:rsidRPr="00503F91" w:rsidDel="00746B29">
          <w:rPr>
            <w:sz w:val="24"/>
            <w:szCs w:val="24"/>
            <w:rPrChange w:id="111" w:author="Allan Schwartz" w:date="2017-04-30T07:32:00Z">
              <w:rPr/>
            </w:rPrChange>
          </w:rPr>
          <w:delText>h</w:delText>
        </w:r>
      </w:del>
      <w:r w:rsidRPr="00503F91">
        <w:rPr>
          <w:sz w:val="24"/>
          <w:szCs w:val="24"/>
          <w:rPrChange w:id="112" w:author="Allan Schwartz" w:date="2017-04-30T07:32:00Z">
            <w:rPr/>
          </w:rPrChange>
        </w:rPr>
        <w:t>owever some are custom</w:t>
      </w:r>
      <w:ins w:id="113" w:author="Allan Schwartz" w:date="2017-04-30T08:35:00Z">
        <w:r w:rsidR="00107383">
          <w:rPr>
            <w:sz w:val="24"/>
            <w:szCs w:val="24"/>
          </w:rPr>
          <w:t xml:space="preserve"> (</w:t>
        </w:r>
        <w:r w:rsidR="00107383" w:rsidRPr="00107383">
          <w:rPr>
            <w:i/>
            <w:sz w:val="24"/>
            <w:szCs w:val="24"/>
            <w:rPrChange w:id="114" w:author="Allan Schwartz" w:date="2017-04-30T08:35:00Z">
              <w:rPr>
                <w:sz w:val="24"/>
                <w:szCs w:val="24"/>
              </w:rPr>
            </w:rPrChange>
          </w:rPr>
          <w:t>e.g.,</w:t>
        </w:r>
        <w:r w:rsidR="00107383">
          <w:rPr>
            <w:sz w:val="24"/>
            <w:szCs w:val="24"/>
          </w:rPr>
          <w:t xml:space="preserve"> homemade).</w:t>
        </w:r>
      </w:ins>
      <w:del w:id="115" w:author="Allan Schwartz" w:date="2017-04-30T08:35:00Z">
        <w:r w:rsidRPr="00503F91" w:rsidDel="00107383">
          <w:rPr>
            <w:sz w:val="24"/>
            <w:szCs w:val="24"/>
            <w:rPrChange w:id="116" w:author="Allan Schwartz" w:date="2017-04-30T07:32:00Z">
              <w:rPr/>
            </w:rPrChange>
          </w:rPr>
          <w:delText>.</w:delText>
        </w:r>
      </w:del>
    </w:p>
    <w:p w14:paraId="0F207624" w14:textId="77777777" w:rsidR="00C562B8" w:rsidRPr="00C562B8" w:rsidRDefault="00C562B8">
      <w:pPr>
        <w:rPr>
          <w:sz w:val="24"/>
          <w:szCs w:val="24"/>
          <w:rPrChange w:id="117" w:author="Allan Schwartz" w:date="2017-04-30T07:32:00Z">
            <w:rPr/>
          </w:rPrChange>
        </w:rPr>
      </w:pPr>
    </w:p>
    <w:p w14:paraId="6B60F32E" w14:textId="476EA186" w:rsidR="00C562B8" w:rsidRPr="00C562B8" w:rsidRDefault="00862C39">
      <w:pPr>
        <w:rPr>
          <w:sz w:val="24"/>
          <w:szCs w:val="24"/>
          <w:rPrChange w:id="118" w:author="Allan Schwartz" w:date="2017-04-30T07:32:00Z">
            <w:rPr/>
          </w:rPrChange>
        </w:rPr>
      </w:pPr>
      <w:r w:rsidRPr="00503F91">
        <w:rPr>
          <w:sz w:val="24"/>
          <w:szCs w:val="24"/>
          <w:rPrChange w:id="119" w:author="Allan Schwartz" w:date="2017-04-30T07:32:00Z">
            <w:rPr/>
          </w:rPrChange>
        </w:rPr>
        <w:t>I have about two dozen devices</w:t>
      </w:r>
      <w:del w:id="120" w:author="Allan Schwartz" w:date="2017-04-30T09:32:00Z">
        <w:r w:rsidRPr="00503F91" w:rsidDel="00746B29">
          <w:rPr>
            <w:sz w:val="24"/>
            <w:szCs w:val="24"/>
            <w:rPrChange w:id="121" w:author="Allan Schwartz" w:date="2017-04-30T07:32:00Z">
              <w:rPr/>
            </w:rPrChange>
          </w:rPr>
          <w:delText>, I think, let me enumerate</w:delText>
        </w:r>
      </w:del>
      <w:r w:rsidRPr="00503F91">
        <w:rPr>
          <w:sz w:val="24"/>
          <w:szCs w:val="24"/>
          <w:rPrChange w:id="122" w:author="Allan Schwartz" w:date="2017-04-30T07:32:00Z">
            <w:rPr/>
          </w:rPrChange>
        </w:rPr>
        <w:t>:</w:t>
      </w:r>
      <w:ins w:id="123" w:author="Michael Diamond" w:date="2017-04-30T09:11:00Z">
        <w:r w:rsidRPr="00503F91">
          <w:rPr>
            <w:sz w:val="24"/>
            <w:szCs w:val="24"/>
            <w:rPrChange w:id="124" w:author="Allan Schwartz" w:date="2017-04-30T07:32:00Z">
              <w:rPr/>
            </w:rPrChange>
          </w:rPr>
          <w:t xml:space="preserve"> </w:t>
        </w:r>
      </w:ins>
    </w:p>
    <w:p w14:paraId="015E1D15" w14:textId="77777777" w:rsidR="00C562B8" w:rsidRPr="00C562B8" w:rsidRDefault="00C562B8">
      <w:pPr>
        <w:rPr>
          <w:sz w:val="24"/>
          <w:szCs w:val="24"/>
          <w:rPrChange w:id="125" w:author="Allan Schwartz" w:date="2017-04-30T07:32:00Z">
            <w:rPr/>
          </w:rPrChange>
        </w:rPr>
      </w:pPr>
    </w:p>
    <w:p w14:paraId="128E5B5D" w14:textId="77777777" w:rsidR="00294F21" w:rsidRDefault="00862C39">
      <w:pPr>
        <w:numPr>
          <w:ilvl w:val="0"/>
          <w:numId w:val="3"/>
        </w:numPr>
        <w:rPr>
          <w:ins w:id="126" w:author="Allan Schwartz" w:date="2017-04-30T07:39:00Z"/>
          <w:sz w:val="24"/>
          <w:szCs w:val="24"/>
        </w:rPr>
        <w:pPrChange w:id="127" w:author="Allan Schwartz" w:date="2017-04-30T07:39:00Z">
          <w:pPr>
            <w:ind w:left="720"/>
          </w:pPr>
        </w:pPrChange>
      </w:pPr>
      <w:r w:rsidRPr="00503F91">
        <w:rPr>
          <w:sz w:val="24"/>
          <w:szCs w:val="24"/>
          <w:rPrChange w:id="128" w:author="Allan Schwartz" w:date="2017-04-30T07:32:00Z">
            <w:rPr/>
          </w:rPrChange>
        </w:rPr>
        <w:t>1 Irrigation Controller</w:t>
      </w:r>
      <w:del w:id="129" w:author="Allan Schwartz" w:date="2017-04-30T07:44:00Z">
        <w:r w:rsidRPr="00503F91" w:rsidDel="00294F21">
          <w:rPr>
            <w:sz w:val="24"/>
            <w:szCs w:val="24"/>
            <w:rPrChange w:id="130" w:author="Allan Schwartz" w:date="2017-04-30T07:32:00Z">
              <w:rPr/>
            </w:rPrChange>
          </w:rPr>
          <w:delText>,</w:delText>
        </w:r>
      </w:del>
    </w:p>
    <w:p w14:paraId="7A53C31E" w14:textId="77777777" w:rsidR="00294F21" w:rsidRDefault="00862C39">
      <w:pPr>
        <w:numPr>
          <w:ilvl w:val="0"/>
          <w:numId w:val="3"/>
        </w:numPr>
        <w:rPr>
          <w:ins w:id="131" w:author="Allan Schwartz" w:date="2017-04-30T07:39:00Z"/>
          <w:sz w:val="24"/>
          <w:szCs w:val="24"/>
        </w:rPr>
        <w:pPrChange w:id="132" w:author="Allan Schwartz" w:date="2017-04-30T07:39:00Z">
          <w:pPr>
            <w:ind w:left="720"/>
          </w:pPr>
        </w:pPrChange>
      </w:pPr>
      <w:del w:id="133" w:author="Allan Schwartz" w:date="2017-04-30T07:39:00Z">
        <w:r w:rsidRPr="00503F91" w:rsidDel="00294F21">
          <w:rPr>
            <w:sz w:val="24"/>
            <w:szCs w:val="24"/>
            <w:rPrChange w:id="134" w:author="Allan Schwartz" w:date="2017-04-30T07:32:00Z">
              <w:rPr/>
            </w:rPrChange>
          </w:rPr>
          <w:delText xml:space="preserve"> </w:delText>
        </w:r>
      </w:del>
      <w:r w:rsidRPr="00503F91">
        <w:rPr>
          <w:sz w:val="24"/>
          <w:szCs w:val="24"/>
          <w:rPrChange w:id="135" w:author="Allan Schwartz" w:date="2017-04-30T07:32:00Z">
            <w:rPr/>
          </w:rPrChange>
        </w:rPr>
        <w:t>2 Nest Thermostats</w:t>
      </w:r>
      <w:del w:id="136" w:author="Allan Schwartz" w:date="2017-04-30T07:44:00Z">
        <w:r w:rsidRPr="00503F91" w:rsidDel="00294F21">
          <w:rPr>
            <w:sz w:val="24"/>
            <w:szCs w:val="24"/>
            <w:rPrChange w:id="137" w:author="Allan Schwartz" w:date="2017-04-30T07:32:00Z">
              <w:rPr/>
            </w:rPrChange>
          </w:rPr>
          <w:delText xml:space="preserve">, </w:delText>
        </w:r>
      </w:del>
    </w:p>
    <w:p w14:paraId="7A715469" w14:textId="77777777" w:rsidR="00294F21" w:rsidRDefault="00862C39">
      <w:pPr>
        <w:numPr>
          <w:ilvl w:val="0"/>
          <w:numId w:val="3"/>
        </w:numPr>
        <w:rPr>
          <w:ins w:id="138" w:author="Allan Schwartz" w:date="2017-04-30T07:39:00Z"/>
          <w:sz w:val="24"/>
          <w:szCs w:val="24"/>
        </w:rPr>
        <w:pPrChange w:id="139" w:author="Allan Schwartz" w:date="2017-04-30T07:39:00Z">
          <w:pPr>
            <w:ind w:left="720"/>
          </w:pPr>
        </w:pPrChange>
      </w:pPr>
      <w:r w:rsidRPr="00503F91">
        <w:rPr>
          <w:sz w:val="24"/>
          <w:szCs w:val="24"/>
          <w:rPrChange w:id="140" w:author="Allan Schwartz" w:date="2017-04-30T07:32:00Z">
            <w:rPr/>
          </w:rPrChange>
        </w:rPr>
        <w:t>3 utility meters: Water, Electricity, &amp; Gas</w:t>
      </w:r>
      <w:del w:id="141" w:author="Allan Schwartz" w:date="2017-04-30T07:44:00Z">
        <w:r w:rsidRPr="00503F91" w:rsidDel="00294F21">
          <w:rPr>
            <w:sz w:val="24"/>
            <w:szCs w:val="24"/>
            <w:rPrChange w:id="142" w:author="Allan Schwartz" w:date="2017-04-30T07:32:00Z">
              <w:rPr/>
            </w:rPrChange>
          </w:rPr>
          <w:delText>,</w:delText>
        </w:r>
      </w:del>
    </w:p>
    <w:p w14:paraId="68C04823" w14:textId="7A37630C" w:rsidR="00294F21" w:rsidRDefault="00862C39">
      <w:pPr>
        <w:numPr>
          <w:ilvl w:val="0"/>
          <w:numId w:val="3"/>
        </w:numPr>
        <w:rPr>
          <w:ins w:id="143" w:author="Allan Schwartz" w:date="2017-04-30T07:40:00Z"/>
          <w:sz w:val="24"/>
          <w:szCs w:val="24"/>
        </w:rPr>
        <w:pPrChange w:id="144" w:author="Allan Schwartz" w:date="2017-04-30T07:39:00Z">
          <w:pPr>
            <w:ind w:left="720"/>
          </w:pPr>
        </w:pPrChange>
      </w:pPr>
      <w:del w:id="145" w:author="Allan Schwartz" w:date="2017-04-30T07:41:00Z">
        <w:r w:rsidRPr="00503F91" w:rsidDel="00294F21">
          <w:rPr>
            <w:sz w:val="24"/>
            <w:szCs w:val="24"/>
            <w:rPrChange w:id="146" w:author="Allan Schwartz" w:date="2017-04-30T07:32:00Z">
              <w:rPr/>
            </w:rPrChange>
          </w:rPr>
          <w:delText xml:space="preserve"> </w:delText>
        </w:r>
      </w:del>
      <w:del w:id="147" w:author="Allan Schwartz" w:date="2017-04-30T09:33:00Z">
        <w:r w:rsidRPr="00503F91" w:rsidDel="00746B29">
          <w:rPr>
            <w:sz w:val="24"/>
            <w:szCs w:val="24"/>
            <w:rPrChange w:id="148" w:author="Allan Schwartz" w:date="2017-04-30T07:32:00Z">
              <w:rPr/>
            </w:rPrChange>
          </w:rPr>
          <w:delText xml:space="preserve">a number of </w:delText>
        </w:r>
      </w:del>
      <w:r w:rsidRPr="00503F91">
        <w:rPr>
          <w:sz w:val="24"/>
          <w:szCs w:val="24"/>
          <w:rPrChange w:id="149" w:author="Allan Schwartz" w:date="2017-04-30T07:32:00Z">
            <w:rPr/>
          </w:rPrChange>
        </w:rPr>
        <w:t>IP cameras</w:t>
      </w:r>
      <w:del w:id="150" w:author="Allan Schwartz" w:date="2017-04-30T07:44:00Z">
        <w:r w:rsidRPr="00503F91" w:rsidDel="00294F21">
          <w:rPr>
            <w:sz w:val="24"/>
            <w:szCs w:val="24"/>
            <w:rPrChange w:id="151" w:author="Allan Schwartz" w:date="2017-04-30T07:32:00Z">
              <w:rPr/>
            </w:rPrChange>
          </w:rPr>
          <w:delText xml:space="preserve">, </w:delText>
        </w:r>
      </w:del>
    </w:p>
    <w:p w14:paraId="339C5AA1" w14:textId="77777777" w:rsidR="00294F21" w:rsidRDefault="00862C39">
      <w:pPr>
        <w:numPr>
          <w:ilvl w:val="0"/>
          <w:numId w:val="3"/>
        </w:numPr>
        <w:rPr>
          <w:ins w:id="152" w:author="Allan Schwartz" w:date="2017-04-30T07:40:00Z"/>
          <w:sz w:val="24"/>
          <w:szCs w:val="24"/>
        </w:rPr>
        <w:pPrChange w:id="153" w:author="Allan Schwartz" w:date="2017-04-30T07:39:00Z">
          <w:pPr>
            <w:ind w:left="720"/>
          </w:pPr>
        </w:pPrChange>
      </w:pPr>
      <w:r w:rsidRPr="00503F91">
        <w:rPr>
          <w:sz w:val="24"/>
          <w:szCs w:val="24"/>
          <w:rPrChange w:id="154" w:author="Allan Schwartz" w:date="2017-04-30T07:32:00Z">
            <w:rPr/>
          </w:rPrChange>
        </w:rPr>
        <w:t xml:space="preserve">a variety of entertainment devices, including </w:t>
      </w:r>
      <w:proofErr w:type="spellStart"/>
      <w:r w:rsidRPr="00503F91">
        <w:rPr>
          <w:sz w:val="24"/>
          <w:szCs w:val="24"/>
          <w:rPrChange w:id="155" w:author="Allan Schwartz" w:date="2017-04-30T07:32:00Z">
            <w:rPr/>
          </w:rPrChange>
        </w:rPr>
        <w:t>Roku</w:t>
      </w:r>
      <w:proofErr w:type="spellEnd"/>
      <w:r w:rsidRPr="00503F91">
        <w:rPr>
          <w:sz w:val="24"/>
          <w:szCs w:val="24"/>
          <w:rPrChange w:id="156" w:author="Allan Schwartz" w:date="2017-04-30T07:32:00Z">
            <w:rPr/>
          </w:rPrChange>
        </w:rPr>
        <w:t xml:space="preserve"> TVs, Apple TV, DVD player, Cable set</w:t>
      </w:r>
      <w:ins w:id="157" w:author="Allan Schwartz" w:date="2017-04-30T07:43:00Z">
        <w:r w:rsidR="00294F21">
          <w:rPr>
            <w:sz w:val="24"/>
            <w:szCs w:val="24"/>
          </w:rPr>
          <w:t>-</w:t>
        </w:r>
      </w:ins>
      <w:del w:id="158" w:author="Allan Schwartz" w:date="2017-04-30T07:43:00Z">
        <w:r w:rsidRPr="00503F91" w:rsidDel="00294F21">
          <w:rPr>
            <w:sz w:val="24"/>
            <w:szCs w:val="24"/>
            <w:rPrChange w:id="159" w:author="Allan Schwartz" w:date="2017-04-30T07:32:00Z">
              <w:rPr/>
            </w:rPrChange>
          </w:rPr>
          <w:delText xml:space="preserve"> </w:delText>
        </w:r>
      </w:del>
      <w:r w:rsidRPr="00503F91">
        <w:rPr>
          <w:sz w:val="24"/>
          <w:szCs w:val="24"/>
          <w:rPrChange w:id="160" w:author="Allan Schwartz" w:date="2017-04-30T07:32:00Z">
            <w:rPr/>
          </w:rPrChange>
        </w:rPr>
        <w:t xml:space="preserve">top boxes, </w:t>
      </w:r>
      <w:del w:id="161" w:author="Allan Schwartz" w:date="2017-04-30T07:43:00Z">
        <w:r w:rsidRPr="00503F91" w:rsidDel="00294F21">
          <w:rPr>
            <w:sz w:val="24"/>
            <w:szCs w:val="24"/>
            <w:rPrChange w:id="162" w:author="Allan Schwartz" w:date="2017-04-30T07:32:00Z">
              <w:rPr/>
            </w:rPrChange>
          </w:rPr>
          <w:delText xml:space="preserve">Plex </w:delText>
        </w:r>
      </w:del>
      <w:proofErr w:type="spellStart"/>
      <w:ins w:id="163" w:author="Allan Schwartz" w:date="2017-04-30T07:43:00Z">
        <w:r w:rsidR="00294F21">
          <w:rPr>
            <w:sz w:val="24"/>
            <w:szCs w:val="24"/>
          </w:rPr>
          <w:t>PLex</w:t>
        </w:r>
        <w:proofErr w:type="spellEnd"/>
        <w:r w:rsidR="00294F21" w:rsidRPr="00503F91">
          <w:rPr>
            <w:sz w:val="24"/>
            <w:szCs w:val="24"/>
            <w:rPrChange w:id="164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165" w:author="Allan Schwartz" w:date="2017-04-30T07:32:00Z">
            <w:rPr/>
          </w:rPrChange>
        </w:rPr>
        <w:t>media server</w:t>
      </w:r>
      <w:del w:id="166" w:author="Allan Schwartz" w:date="2017-04-30T07:44:00Z">
        <w:r w:rsidRPr="00503F91" w:rsidDel="00294F21">
          <w:rPr>
            <w:sz w:val="24"/>
            <w:szCs w:val="24"/>
            <w:rPrChange w:id="167" w:author="Allan Schwartz" w:date="2017-04-30T07:32:00Z">
              <w:rPr/>
            </w:rPrChange>
          </w:rPr>
          <w:delText xml:space="preserve">; </w:delText>
        </w:r>
      </w:del>
    </w:p>
    <w:p w14:paraId="104DAC41" w14:textId="315D545A" w:rsidR="00294F21" w:rsidRDefault="00862C39">
      <w:pPr>
        <w:numPr>
          <w:ilvl w:val="0"/>
          <w:numId w:val="3"/>
        </w:numPr>
        <w:rPr>
          <w:ins w:id="168" w:author="Allan Schwartz" w:date="2017-04-30T07:40:00Z"/>
          <w:sz w:val="24"/>
          <w:szCs w:val="24"/>
        </w:rPr>
        <w:pPrChange w:id="169" w:author="Allan Schwartz" w:date="2017-04-30T07:39:00Z">
          <w:pPr>
            <w:ind w:left="720"/>
          </w:pPr>
        </w:pPrChange>
      </w:pPr>
      <w:r w:rsidRPr="00503F91">
        <w:rPr>
          <w:sz w:val="24"/>
          <w:szCs w:val="24"/>
          <w:rPrChange w:id="170" w:author="Allan Schwartz" w:date="2017-04-30T07:32:00Z">
            <w:rPr/>
          </w:rPrChange>
        </w:rPr>
        <w:t>custom security server</w:t>
      </w:r>
      <w:del w:id="171" w:author="Allan Schwartz" w:date="2017-04-30T09:33:00Z">
        <w:r w:rsidRPr="00503F91" w:rsidDel="00746B29">
          <w:rPr>
            <w:sz w:val="24"/>
            <w:szCs w:val="24"/>
            <w:rPrChange w:id="172" w:author="Allan Schwartz" w:date="2017-04-30T07:32:00Z">
              <w:rPr/>
            </w:rPrChange>
          </w:rPr>
          <w:delText>,</w:delText>
        </w:r>
      </w:del>
    </w:p>
    <w:p w14:paraId="0ED60452" w14:textId="36C71132" w:rsidR="00294F21" w:rsidRDefault="00862C39">
      <w:pPr>
        <w:numPr>
          <w:ilvl w:val="0"/>
          <w:numId w:val="3"/>
        </w:numPr>
        <w:rPr>
          <w:ins w:id="173" w:author="Allan Schwartz" w:date="2017-04-30T07:40:00Z"/>
          <w:sz w:val="24"/>
          <w:szCs w:val="24"/>
        </w:rPr>
        <w:pPrChange w:id="174" w:author="Allan Schwartz" w:date="2017-04-30T07:39:00Z">
          <w:pPr>
            <w:ind w:left="720"/>
          </w:pPr>
        </w:pPrChange>
      </w:pPr>
      <w:del w:id="175" w:author="Allan Schwartz" w:date="2017-04-30T07:41:00Z">
        <w:r w:rsidRPr="00503F91" w:rsidDel="00294F21">
          <w:rPr>
            <w:sz w:val="24"/>
            <w:szCs w:val="24"/>
            <w:rPrChange w:id="176" w:author="Allan Schwartz" w:date="2017-04-30T07:32:00Z">
              <w:rPr/>
            </w:rPrChange>
          </w:rPr>
          <w:delText xml:space="preserve"> </w:delText>
        </w:r>
      </w:del>
      <w:del w:id="177" w:author="Allan Schwartz" w:date="2017-04-30T08:06:00Z">
        <w:r w:rsidRPr="00503F91" w:rsidDel="00EB3ECC">
          <w:rPr>
            <w:sz w:val="24"/>
            <w:szCs w:val="24"/>
            <w:rPrChange w:id="178" w:author="Allan Schwartz" w:date="2017-04-30T07:32:00Z">
              <w:rPr/>
            </w:rPrChange>
          </w:rPr>
          <w:delText>independent</w:delText>
        </w:r>
      </w:del>
      <w:ins w:id="179" w:author="Allan Schwartz" w:date="2017-04-30T08:06:00Z">
        <w:r w:rsidR="00EB3ECC">
          <w:rPr>
            <w:sz w:val="24"/>
            <w:szCs w:val="24"/>
          </w:rPr>
          <w:t>second</w:t>
        </w:r>
      </w:ins>
      <w:r w:rsidRPr="00503F91">
        <w:rPr>
          <w:sz w:val="24"/>
          <w:szCs w:val="24"/>
          <w:rPrChange w:id="180" w:author="Allan Schwartz" w:date="2017-04-30T07:32:00Z">
            <w:rPr/>
          </w:rPrChange>
        </w:rPr>
        <w:t xml:space="preserve"> </w:t>
      </w:r>
      <w:proofErr w:type="spellStart"/>
      <w:r w:rsidRPr="00503F91">
        <w:rPr>
          <w:sz w:val="24"/>
          <w:szCs w:val="24"/>
          <w:rPrChange w:id="181" w:author="Allan Schwartz" w:date="2017-04-30T07:32:00Z">
            <w:rPr/>
          </w:rPrChange>
        </w:rPr>
        <w:t>WiFi</w:t>
      </w:r>
      <w:proofErr w:type="spellEnd"/>
      <w:r w:rsidRPr="00503F91">
        <w:rPr>
          <w:sz w:val="24"/>
          <w:szCs w:val="24"/>
          <w:rPrChange w:id="182" w:author="Allan Schwartz" w:date="2017-04-30T07:32:00Z">
            <w:rPr/>
          </w:rPrChange>
        </w:rPr>
        <w:t xml:space="preserve"> access point (running </w:t>
      </w:r>
      <w:ins w:id="183" w:author="Allan Schwartz" w:date="2017-04-30T07:40:00Z">
        <w:r w:rsidR="00294F21">
          <w:rPr>
            <w:sz w:val="24"/>
            <w:szCs w:val="24"/>
          </w:rPr>
          <w:t>additional security</w:t>
        </w:r>
      </w:ins>
      <w:del w:id="184" w:author="Allan Schwartz" w:date="2017-04-30T07:40:00Z">
        <w:r w:rsidRPr="00503F91" w:rsidDel="00294F21">
          <w:rPr>
            <w:sz w:val="24"/>
            <w:szCs w:val="24"/>
            <w:rPrChange w:id="185" w:author="Allan Schwartz" w:date="2017-04-30T07:32:00Z">
              <w:rPr/>
            </w:rPrChange>
          </w:rPr>
          <w:delText>DD-WRT and hacked by me</w:delText>
        </w:r>
      </w:del>
      <w:r w:rsidRPr="00503F91">
        <w:rPr>
          <w:sz w:val="24"/>
          <w:szCs w:val="24"/>
          <w:rPrChange w:id="186" w:author="Allan Schwartz" w:date="2017-04-30T07:32:00Z">
            <w:rPr/>
          </w:rPrChange>
        </w:rPr>
        <w:t>)</w:t>
      </w:r>
      <w:del w:id="187" w:author="Allan Schwartz" w:date="2017-04-30T07:44:00Z">
        <w:r w:rsidRPr="00503F91" w:rsidDel="00294F21">
          <w:rPr>
            <w:sz w:val="24"/>
            <w:szCs w:val="24"/>
            <w:rPrChange w:id="188" w:author="Allan Schwartz" w:date="2017-04-30T07:32:00Z">
              <w:rPr/>
            </w:rPrChange>
          </w:rPr>
          <w:delText xml:space="preserve">, </w:delText>
        </w:r>
      </w:del>
    </w:p>
    <w:p w14:paraId="437074F0" w14:textId="49269900" w:rsidR="00294F21" w:rsidRDefault="00862C39">
      <w:pPr>
        <w:numPr>
          <w:ilvl w:val="0"/>
          <w:numId w:val="3"/>
        </w:numPr>
        <w:rPr>
          <w:ins w:id="189" w:author="Allan Schwartz" w:date="2017-04-30T07:41:00Z"/>
          <w:sz w:val="24"/>
          <w:szCs w:val="24"/>
        </w:rPr>
        <w:pPrChange w:id="190" w:author="Allan Schwartz" w:date="2017-04-30T07:39:00Z">
          <w:pPr>
            <w:ind w:left="720"/>
          </w:pPr>
        </w:pPrChange>
      </w:pPr>
      <w:del w:id="191" w:author="Allan Schwartz" w:date="2017-04-30T07:41:00Z">
        <w:r w:rsidRPr="00503F91" w:rsidDel="00294F21">
          <w:rPr>
            <w:sz w:val="24"/>
            <w:szCs w:val="24"/>
            <w:rPrChange w:id="192" w:author="Allan Schwartz" w:date="2017-04-30T07:32:00Z">
              <w:rPr/>
            </w:rPrChange>
          </w:rPr>
          <w:delText xml:space="preserve">and </w:delText>
        </w:r>
      </w:del>
      <w:r w:rsidRPr="00503F91">
        <w:rPr>
          <w:sz w:val="24"/>
          <w:szCs w:val="24"/>
          <w:rPrChange w:id="193" w:author="Allan Schwartz" w:date="2017-04-30T07:32:00Z">
            <w:rPr/>
          </w:rPrChange>
        </w:rPr>
        <w:t>a variety of IT equipment including Linux and Mac servers</w:t>
      </w:r>
      <w:ins w:id="194" w:author="Allan Schwartz" w:date="2017-04-30T09:34:00Z">
        <w:r w:rsidR="00746B29">
          <w:rPr>
            <w:sz w:val="24"/>
            <w:szCs w:val="24"/>
          </w:rPr>
          <w:t>, running UPnP applications</w:t>
        </w:r>
      </w:ins>
      <w:r w:rsidRPr="00503F91">
        <w:rPr>
          <w:sz w:val="24"/>
          <w:szCs w:val="24"/>
          <w:rPrChange w:id="195" w:author="Allan Schwartz" w:date="2017-04-30T07:32:00Z">
            <w:rPr/>
          </w:rPrChange>
        </w:rPr>
        <w:t xml:space="preserve"> </w:t>
      </w:r>
      <w:del w:id="196" w:author="Allan Schwartz" w:date="2017-04-30T09:34:00Z">
        <w:r w:rsidRPr="00503F91" w:rsidDel="00746B29">
          <w:rPr>
            <w:sz w:val="24"/>
            <w:szCs w:val="24"/>
            <w:rPrChange w:id="197" w:author="Allan Schwartz" w:date="2017-04-30T07:32:00Z">
              <w:rPr/>
            </w:rPrChange>
          </w:rPr>
          <w:delText xml:space="preserve">which have punched holes in the firewall, </w:delText>
        </w:r>
      </w:del>
    </w:p>
    <w:p w14:paraId="4C42E90A" w14:textId="77777777" w:rsidR="00C562B8" w:rsidRPr="00C562B8" w:rsidRDefault="00862C39">
      <w:pPr>
        <w:numPr>
          <w:ilvl w:val="0"/>
          <w:numId w:val="3"/>
        </w:numPr>
        <w:rPr>
          <w:sz w:val="24"/>
          <w:szCs w:val="24"/>
          <w:rPrChange w:id="198" w:author="Allan Schwartz" w:date="2017-04-30T07:32:00Z">
            <w:rPr/>
          </w:rPrChange>
        </w:rPr>
        <w:pPrChange w:id="199" w:author="Allan Schwartz" w:date="2017-04-30T07:39:00Z">
          <w:pPr>
            <w:ind w:left="720"/>
          </w:pPr>
        </w:pPrChange>
      </w:pPr>
      <w:del w:id="200" w:author="Allan Schwartz" w:date="2017-04-30T07:41:00Z">
        <w:r w:rsidRPr="00503F91" w:rsidDel="00294F21">
          <w:rPr>
            <w:sz w:val="24"/>
            <w:szCs w:val="24"/>
            <w:rPrChange w:id="201" w:author="Allan Schwartz" w:date="2017-04-30T07:32:00Z">
              <w:rPr/>
            </w:rPrChange>
          </w:rPr>
          <w:delText xml:space="preserve">plus </w:delText>
        </w:r>
      </w:del>
      <w:r w:rsidRPr="00503F91">
        <w:rPr>
          <w:sz w:val="24"/>
          <w:szCs w:val="24"/>
          <w:rPrChange w:id="202" w:author="Allan Schwartz" w:date="2017-04-30T07:32:00Z">
            <w:rPr/>
          </w:rPrChange>
        </w:rPr>
        <w:t>3 IP-connected printers.</w:t>
      </w:r>
    </w:p>
    <w:p w14:paraId="3DF2F3E8" w14:textId="77777777" w:rsidR="00C562B8" w:rsidRPr="00C562B8" w:rsidRDefault="00C562B8">
      <w:pPr>
        <w:rPr>
          <w:sz w:val="24"/>
          <w:szCs w:val="24"/>
          <w:rPrChange w:id="203" w:author="Allan Schwartz" w:date="2017-04-30T07:32:00Z">
            <w:rPr/>
          </w:rPrChange>
        </w:rPr>
      </w:pPr>
    </w:p>
    <w:p w14:paraId="2C83EBDE" w14:textId="0C627B22" w:rsidR="00294F21" w:rsidRDefault="00746B29">
      <w:pPr>
        <w:rPr>
          <w:ins w:id="204" w:author="Allan Schwartz" w:date="2017-04-30T07:41:00Z"/>
          <w:sz w:val="24"/>
          <w:szCs w:val="24"/>
        </w:rPr>
      </w:pPr>
      <w:ins w:id="205" w:author="Allan Schwartz" w:date="2017-04-30T09:34:00Z">
        <w:r>
          <w:rPr>
            <w:sz w:val="24"/>
            <w:szCs w:val="24"/>
          </w:rPr>
          <w:t>This</w:t>
        </w:r>
      </w:ins>
      <w:ins w:id="206" w:author="Allan Schwartz" w:date="2017-04-30T07:41:00Z">
        <w:r>
          <w:rPr>
            <w:sz w:val="24"/>
            <w:szCs w:val="24"/>
          </w:rPr>
          <w:t xml:space="preserve"> home</w:t>
        </w:r>
        <w:r w:rsidR="00294F21">
          <w:rPr>
            <w:sz w:val="24"/>
            <w:szCs w:val="24"/>
          </w:rPr>
          <w:t xml:space="preserve"> is </w:t>
        </w:r>
        <w:r w:rsidR="00A26F63">
          <w:rPr>
            <w:sz w:val="24"/>
            <w:szCs w:val="24"/>
          </w:rPr>
          <w:t xml:space="preserve">fully occupied year-round </w:t>
        </w:r>
        <w:r w:rsidR="00294F21">
          <w:rPr>
            <w:sz w:val="24"/>
            <w:szCs w:val="24"/>
          </w:rPr>
          <w:t xml:space="preserve">so all </w:t>
        </w:r>
      </w:ins>
      <w:ins w:id="207" w:author="Allan Schwartz" w:date="2017-04-30T09:34:00Z">
        <w:r>
          <w:rPr>
            <w:sz w:val="24"/>
            <w:szCs w:val="24"/>
          </w:rPr>
          <w:t>of these</w:t>
        </w:r>
      </w:ins>
      <w:ins w:id="208" w:author="Allan Schwartz" w:date="2017-04-30T07:41:00Z">
        <w:r w:rsidR="00294F21">
          <w:rPr>
            <w:sz w:val="24"/>
            <w:szCs w:val="24"/>
          </w:rPr>
          <w:t xml:space="preserve"> </w:t>
        </w:r>
      </w:ins>
      <w:proofErr w:type="spellStart"/>
      <w:ins w:id="209" w:author="Allan Schwartz" w:date="2017-04-30T09:34:00Z">
        <w:r>
          <w:rPr>
            <w:sz w:val="24"/>
            <w:szCs w:val="24"/>
          </w:rPr>
          <w:t>IoT</w:t>
        </w:r>
      </w:ins>
      <w:proofErr w:type="spellEnd"/>
      <w:ins w:id="210" w:author="Allan Schwartz" w:date="2017-04-30T07:41:00Z">
        <w:r w:rsidR="00294F21">
          <w:rPr>
            <w:sz w:val="24"/>
            <w:szCs w:val="24"/>
          </w:rPr>
          <w:t xml:space="preserve"> devices have to be non-intrusive to the </w:t>
        </w:r>
        <w:r w:rsidR="00A26F63">
          <w:rPr>
            <w:sz w:val="24"/>
            <w:szCs w:val="24"/>
          </w:rPr>
          <w:t xml:space="preserve">tenants </w:t>
        </w:r>
        <w:r w:rsidR="00294F21">
          <w:rPr>
            <w:sz w:val="24"/>
            <w:szCs w:val="24"/>
          </w:rPr>
          <w:t xml:space="preserve">and </w:t>
        </w:r>
      </w:ins>
      <w:ins w:id="211" w:author="Allan Schwartz" w:date="2017-04-30T09:36:00Z">
        <w:r w:rsidR="00A26F63">
          <w:rPr>
            <w:sz w:val="24"/>
            <w:szCs w:val="24"/>
          </w:rPr>
          <w:t>each</w:t>
        </w:r>
      </w:ins>
      <w:ins w:id="212" w:author="Allan Schwartz" w:date="2017-04-30T09:35:00Z">
        <w:r w:rsidR="00A26F63">
          <w:rPr>
            <w:sz w:val="24"/>
            <w:szCs w:val="24"/>
          </w:rPr>
          <w:t xml:space="preserve"> </w:t>
        </w:r>
      </w:ins>
      <w:ins w:id="213" w:author="Allan Schwartz" w:date="2017-04-30T07:41:00Z">
        <w:r w:rsidR="00A26F63">
          <w:rPr>
            <w:sz w:val="24"/>
            <w:szCs w:val="24"/>
          </w:rPr>
          <w:t xml:space="preserve">maintainable on my own </w:t>
        </w:r>
        <w:r w:rsidR="00294F21">
          <w:rPr>
            <w:sz w:val="24"/>
            <w:szCs w:val="24"/>
          </w:rPr>
          <w:t>from 8000 miles away.</w:t>
        </w:r>
      </w:ins>
    </w:p>
    <w:p w14:paraId="5BFC5C4B" w14:textId="1FEE213D" w:rsidR="00294F21" w:rsidRDefault="00294F21">
      <w:pPr>
        <w:rPr>
          <w:ins w:id="214" w:author="Allan Schwartz" w:date="2017-04-30T07:42:00Z"/>
          <w:sz w:val="24"/>
          <w:szCs w:val="24"/>
        </w:rPr>
      </w:pPr>
    </w:p>
    <w:p w14:paraId="7B6D8F5F" w14:textId="12F6F73E" w:rsidR="00C562B8" w:rsidRPr="00C562B8" w:rsidRDefault="00862C39">
      <w:pPr>
        <w:rPr>
          <w:sz w:val="24"/>
          <w:szCs w:val="24"/>
          <w:rPrChange w:id="215" w:author="Allan Schwartz" w:date="2017-04-30T07:32:00Z">
            <w:rPr/>
          </w:rPrChange>
        </w:rPr>
      </w:pPr>
      <w:r w:rsidRPr="00503F91">
        <w:rPr>
          <w:sz w:val="24"/>
          <w:szCs w:val="24"/>
          <w:rPrChange w:id="216" w:author="Allan Schwartz" w:date="2017-04-30T07:32:00Z">
            <w:rPr/>
          </w:rPrChange>
        </w:rPr>
        <w:t xml:space="preserve">Each of these devices </w:t>
      </w:r>
      <w:del w:id="217" w:author="Allan Schwartz" w:date="2017-04-30T09:37:00Z">
        <w:r w:rsidRPr="00503F91" w:rsidDel="00A26F63">
          <w:rPr>
            <w:sz w:val="24"/>
            <w:szCs w:val="24"/>
            <w:rPrChange w:id="218" w:author="Allan Schwartz" w:date="2017-04-30T07:32:00Z">
              <w:rPr/>
            </w:rPrChange>
          </w:rPr>
          <w:delText>exist</w:delText>
        </w:r>
      </w:del>
      <w:ins w:id="219" w:author="Allan Schwartz" w:date="2017-04-30T09:37:00Z">
        <w:r w:rsidR="00A26F63">
          <w:rPr>
            <w:sz w:val="24"/>
            <w:szCs w:val="24"/>
          </w:rPr>
          <w:t>operate</w:t>
        </w:r>
      </w:ins>
      <w:r w:rsidRPr="00503F91">
        <w:rPr>
          <w:sz w:val="24"/>
          <w:szCs w:val="24"/>
          <w:rPrChange w:id="220" w:author="Allan Schwartz" w:date="2017-04-30T07:32:00Z">
            <w:rPr/>
          </w:rPrChange>
        </w:rPr>
        <w:t xml:space="preserve">, more or less, in their own </w:t>
      </w:r>
      <w:del w:id="221" w:author="Allan Schwartz" w:date="2017-04-30T09:37:00Z">
        <w:r w:rsidRPr="00503F91" w:rsidDel="00A26F63">
          <w:rPr>
            <w:sz w:val="24"/>
            <w:szCs w:val="24"/>
            <w:rPrChange w:id="222" w:author="Allan Schwartz" w:date="2017-04-30T07:32:00Z">
              <w:rPr/>
            </w:rPrChange>
          </w:rPr>
          <w:delText>universe</w:delText>
        </w:r>
      </w:del>
      <w:ins w:id="223" w:author="Allan Schwartz" w:date="2017-04-30T09:37:00Z">
        <w:r w:rsidR="00A26F63">
          <w:rPr>
            <w:sz w:val="24"/>
            <w:szCs w:val="24"/>
          </w:rPr>
          <w:t>walled-off world</w:t>
        </w:r>
      </w:ins>
      <w:r w:rsidRPr="00503F91">
        <w:rPr>
          <w:sz w:val="24"/>
          <w:szCs w:val="24"/>
          <w:rPrChange w:id="224" w:author="Allan Schwartz" w:date="2017-04-30T07:32:00Z">
            <w:rPr/>
          </w:rPrChange>
        </w:rPr>
        <w:t xml:space="preserve">.  </w:t>
      </w:r>
      <w:ins w:id="225" w:author="Allan Schwartz" w:date="2017-04-30T09:37:00Z">
        <w:r w:rsidR="00A26F63">
          <w:rPr>
            <w:sz w:val="24"/>
            <w:szCs w:val="24"/>
          </w:rPr>
          <w:t xml:space="preserve">There are </w:t>
        </w:r>
      </w:ins>
      <w:del w:id="226" w:author="Allan Schwartz" w:date="2017-04-30T09:37:00Z">
        <w:r w:rsidRPr="00503F91" w:rsidDel="00A26F63">
          <w:rPr>
            <w:sz w:val="24"/>
            <w:szCs w:val="24"/>
            <w:rPrChange w:id="227" w:author="Allan Schwartz" w:date="2017-04-30T07:32:00Z">
              <w:rPr/>
            </w:rPrChange>
          </w:rPr>
          <w:delText xml:space="preserve">I now have </w:delText>
        </w:r>
      </w:del>
      <w:r w:rsidRPr="00503F91">
        <w:rPr>
          <w:sz w:val="24"/>
          <w:szCs w:val="24"/>
          <w:rPrChange w:id="228" w:author="Allan Schwartz" w:date="2017-04-30T07:32:00Z">
            <w:rPr/>
          </w:rPrChange>
        </w:rPr>
        <w:t>several iPhone/iPad applications I use to control the house</w:t>
      </w:r>
      <w:del w:id="229" w:author="Allan Schwartz" w:date="2017-04-30T09:38:00Z">
        <w:r w:rsidRPr="00503F91" w:rsidDel="00A26F63">
          <w:rPr>
            <w:sz w:val="24"/>
            <w:szCs w:val="24"/>
            <w:rPrChange w:id="230" w:author="Allan Schwartz" w:date="2017-04-30T07:32:00Z">
              <w:rPr/>
            </w:rPrChange>
          </w:rPr>
          <w:delText xml:space="preserve">.   </w:delText>
        </w:r>
      </w:del>
      <w:ins w:id="231" w:author="Allan Schwartz" w:date="2017-04-30T09:38:00Z">
        <w:r w:rsidR="00A26F63">
          <w:rPr>
            <w:sz w:val="24"/>
            <w:szCs w:val="24"/>
          </w:rPr>
          <w:t>:</w:t>
        </w:r>
      </w:ins>
    </w:p>
    <w:p w14:paraId="35221F75" w14:textId="77777777" w:rsidR="00C562B8" w:rsidRPr="00C562B8" w:rsidRDefault="00C562B8">
      <w:pPr>
        <w:rPr>
          <w:sz w:val="24"/>
          <w:szCs w:val="24"/>
          <w:rPrChange w:id="232" w:author="Allan Schwartz" w:date="2017-04-30T07:32:00Z">
            <w:rPr/>
          </w:rPrChange>
        </w:rPr>
      </w:pPr>
    </w:p>
    <w:p w14:paraId="791D8D5D" w14:textId="77777777" w:rsidR="00C562B8" w:rsidRPr="00C562B8" w:rsidRDefault="00C562B8">
      <w:pPr>
        <w:rPr>
          <w:sz w:val="24"/>
          <w:szCs w:val="24"/>
          <w:rPrChange w:id="233" w:author="Allan Schwartz" w:date="2017-04-30T07:32:00Z">
            <w:rPr/>
          </w:rPrChange>
        </w:rPr>
      </w:pPr>
    </w:p>
    <w:p w14:paraId="7DC51C05" w14:textId="77777777" w:rsidR="00C562B8" w:rsidRPr="00C562B8" w:rsidRDefault="00C562B8">
      <w:pPr>
        <w:rPr>
          <w:sz w:val="24"/>
          <w:szCs w:val="24"/>
          <w:rPrChange w:id="234" w:author="Allan Schwartz" w:date="2017-04-30T07:32:00Z">
            <w:rPr/>
          </w:rPrChange>
        </w:rPr>
      </w:pPr>
    </w:p>
    <w:p w14:paraId="0DD0FA1C" w14:textId="77777777" w:rsidR="00C562B8" w:rsidRPr="00C562B8" w:rsidRDefault="00C562B8">
      <w:pPr>
        <w:rPr>
          <w:sz w:val="24"/>
          <w:szCs w:val="24"/>
          <w:rPrChange w:id="235" w:author="Allan Schwartz" w:date="2017-04-30T07:32:00Z">
            <w:rPr/>
          </w:rPrChange>
        </w:rPr>
      </w:pPr>
    </w:p>
    <w:p w14:paraId="2517B540" w14:textId="77777777" w:rsidR="00C562B8" w:rsidRPr="00C562B8" w:rsidRDefault="00C562B8">
      <w:pPr>
        <w:rPr>
          <w:sz w:val="24"/>
          <w:szCs w:val="24"/>
          <w:rPrChange w:id="236" w:author="Allan Schwartz" w:date="2017-04-30T07:32:00Z">
            <w:rPr/>
          </w:rPrChange>
        </w:rPr>
      </w:pPr>
    </w:p>
    <w:p w14:paraId="1991311E" w14:textId="381D99DF" w:rsidR="00C562B8" w:rsidRPr="00C562B8" w:rsidRDefault="00862C39">
      <w:pPr>
        <w:rPr>
          <w:sz w:val="24"/>
          <w:szCs w:val="24"/>
          <w:rPrChange w:id="237" w:author="Allan Schwartz" w:date="2017-04-30T07:32:00Z">
            <w:rPr/>
          </w:rPrChange>
        </w:rPr>
      </w:pPr>
      <w:del w:id="238" w:author="Allan Schwartz" w:date="2017-04-30T09:38:00Z">
        <w:r w:rsidRPr="00503F91" w:rsidDel="00A26F63">
          <w:rPr>
            <w:sz w:val="24"/>
            <w:szCs w:val="24"/>
            <w:rPrChange w:id="239" w:author="Allan Schwartz" w:date="2017-04-30T07:32:00Z">
              <w:rPr/>
            </w:rPrChange>
          </w:rPr>
          <w:delText>For example, here</w:delText>
        </w:r>
      </w:del>
      <w:ins w:id="240" w:author="Allan Schwartz" w:date="2017-04-30T09:38:00Z">
        <w:r w:rsidR="00A26F63">
          <w:rPr>
            <w:sz w:val="24"/>
            <w:szCs w:val="24"/>
          </w:rPr>
          <w:t>Here</w:t>
        </w:r>
      </w:ins>
      <w:r w:rsidRPr="00503F91">
        <w:rPr>
          <w:sz w:val="24"/>
          <w:szCs w:val="24"/>
          <w:rPrChange w:id="241" w:author="Allan Schwartz" w:date="2017-04-30T07:32:00Z">
            <w:rPr/>
          </w:rPrChange>
        </w:rPr>
        <w:t xml:space="preserve"> are two screens from the sprinkler controller iPhone application:</w:t>
      </w:r>
    </w:p>
    <w:p w14:paraId="72160FB5" w14:textId="6B3C5ADE" w:rsidR="00C562B8" w:rsidRPr="00C562B8" w:rsidRDefault="005C61B6">
      <w:pPr>
        <w:jc w:val="right"/>
        <w:rPr>
          <w:sz w:val="24"/>
          <w:szCs w:val="24"/>
          <w:rPrChange w:id="242" w:author="Allan Schwartz" w:date="2017-04-30T07:32:00Z">
            <w:rPr/>
          </w:rPrChange>
        </w:rPr>
      </w:pPr>
      <w:r w:rsidRPr="00503F91">
        <w:rPr>
          <w:noProof/>
          <w:sz w:val="24"/>
          <w:szCs w:val="24"/>
          <w:rPrChange w:id="243" w:author="Allan Schwartz" w:date="2017-04-30T07:32:00Z">
            <w:rPr>
              <w:noProof/>
              <w:sz w:val="24"/>
              <w:szCs w:val="24"/>
            </w:rPr>
          </w:rPrChange>
        </w:rPr>
        <w:lastRenderedPageBreak/>
        <w:drawing>
          <wp:inline distT="0" distB="0" distL="0" distR="0" wp14:anchorId="0C7455DA" wp14:editId="76A9CD78">
            <wp:extent cx="2771140" cy="4923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492379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2C39" w:rsidRPr="00503F91">
        <w:rPr>
          <w:sz w:val="24"/>
          <w:szCs w:val="24"/>
          <w:rPrChange w:id="244" w:author="Allan Schwartz" w:date="2017-04-30T07:32:00Z">
            <w:rPr/>
          </w:rPrChange>
        </w:rPr>
        <w:t xml:space="preserve">     </w:t>
      </w:r>
      <w:r w:rsidRPr="00503F91">
        <w:rPr>
          <w:noProof/>
          <w:sz w:val="24"/>
          <w:szCs w:val="24"/>
          <w:rPrChange w:id="245" w:author="Allan Schwartz" w:date="2017-04-30T07:32:00Z">
            <w:rPr>
              <w:noProof/>
              <w:sz w:val="24"/>
              <w:szCs w:val="24"/>
            </w:rPr>
          </w:rPrChange>
        </w:rPr>
        <w:drawing>
          <wp:inline distT="0" distB="0" distL="0" distR="0" wp14:anchorId="660E559F" wp14:editId="35019693">
            <wp:extent cx="2757170" cy="4909820"/>
            <wp:effectExtent l="0" t="0" r="1143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70" cy="49098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7B5A" w14:textId="77777777" w:rsidR="00C562B8" w:rsidRPr="00C562B8" w:rsidRDefault="00C562B8">
      <w:pPr>
        <w:rPr>
          <w:sz w:val="24"/>
          <w:szCs w:val="24"/>
          <w:rPrChange w:id="246" w:author="Allan Schwartz" w:date="2017-04-30T07:32:00Z">
            <w:rPr/>
          </w:rPrChange>
        </w:rPr>
      </w:pPr>
    </w:p>
    <w:p w14:paraId="773A1B69" w14:textId="77777777" w:rsidR="00C562B8" w:rsidRPr="00C562B8" w:rsidRDefault="00C562B8">
      <w:pPr>
        <w:rPr>
          <w:sz w:val="24"/>
          <w:szCs w:val="24"/>
          <w:rPrChange w:id="247" w:author="Allan Schwartz" w:date="2017-04-30T07:32:00Z">
            <w:rPr/>
          </w:rPrChange>
        </w:rPr>
      </w:pPr>
    </w:p>
    <w:p w14:paraId="0B3A84AF" w14:textId="77777777" w:rsidR="00C562B8" w:rsidRPr="00C562B8" w:rsidRDefault="00C562B8">
      <w:pPr>
        <w:rPr>
          <w:sz w:val="24"/>
          <w:szCs w:val="24"/>
          <w:rPrChange w:id="248" w:author="Allan Schwartz" w:date="2017-04-30T07:32:00Z">
            <w:rPr/>
          </w:rPrChange>
        </w:rPr>
      </w:pPr>
    </w:p>
    <w:p w14:paraId="5F00D2AA" w14:textId="77777777" w:rsidR="00C562B8" w:rsidRPr="00C562B8" w:rsidRDefault="00C562B8">
      <w:pPr>
        <w:rPr>
          <w:sz w:val="24"/>
          <w:szCs w:val="24"/>
          <w:rPrChange w:id="249" w:author="Allan Schwartz" w:date="2017-04-30T07:32:00Z">
            <w:rPr/>
          </w:rPrChange>
        </w:rPr>
      </w:pPr>
    </w:p>
    <w:p w14:paraId="3D9E9A3A" w14:textId="49A1DE62" w:rsidR="00C562B8" w:rsidRPr="00C562B8" w:rsidRDefault="00A26F63">
      <w:pPr>
        <w:rPr>
          <w:sz w:val="24"/>
          <w:szCs w:val="24"/>
          <w:rPrChange w:id="250" w:author="Allan Schwartz" w:date="2017-04-30T07:32:00Z">
            <w:rPr/>
          </w:rPrChange>
        </w:rPr>
      </w:pPr>
      <w:ins w:id="251" w:author="Allan Schwartz" w:date="2017-04-30T09:38:00Z">
        <w:r>
          <w:rPr>
            <w:sz w:val="24"/>
            <w:szCs w:val="24"/>
          </w:rPr>
          <w:t xml:space="preserve">Not only can this </w:t>
        </w:r>
      </w:ins>
      <w:ins w:id="252" w:author="Allan Schwartz" w:date="2017-04-30T07:48:00Z">
        <w:r w:rsidR="00D61A92">
          <w:rPr>
            <w:sz w:val="24"/>
            <w:szCs w:val="24"/>
          </w:rPr>
          <w:t xml:space="preserve">sprinkler controller </w:t>
        </w:r>
      </w:ins>
      <w:ins w:id="253" w:author="Allan Schwartz" w:date="2017-04-30T09:38:00Z">
        <w:r>
          <w:rPr>
            <w:sz w:val="24"/>
            <w:szCs w:val="24"/>
          </w:rPr>
          <w:t>be operated remotely</w:t>
        </w:r>
      </w:ins>
      <w:ins w:id="254" w:author="Allan Schwartz" w:date="2017-04-30T07:48:00Z">
        <w:r>
          <w:rPr>
            <w:sz w:val="24"/>
            <w:szCs w:val="24"/>
          </w:rPr>
          <w:t>,</w:t>
        </w:r>
        <w:r w:rsidR="0081377A">
          <w:rPr>
            <w:sz w:val="24"/>
            <w:szCs w:val="24"/>
          </w:rPr>
          <w:t xml:space="preserve"> it is a smart device which will not water the lawn if it </w:t>
        </w:r>
      </w:ins>
      <w:ins w:id="255" w:author="Allan Schwartz" w:date="2017-04-30T07:49:00Z">
        <w:r>
          <w:rPr>
            <w:sz w:val="24"/>
            <w:szCs w:val="24"/>
          </w:rPr>
          <w:t>has rained today, or is raining now,</w:t>
        </w:r>
        <w:r w:rsidR="0081377A">
          <w:rPr>
            <w:sz w:val="24"/>
            <w:szCs w:val="24"/>
          </w:rPr>
          <w:t xml:space="preserve"> or </w:t>
        </w:r>
      </w:ins>
      <w:ins w:id="256" w:author="Allan Schwartz" w:date="2017-04-30T07:48:00Z">
        <w:r w:rsidR="0081377A">
          <w:rPr>
            <w:sz w:val="24"/>
            <w:szCs w:val="24"/>
          </w:rPr>
          <w:t>is going to rain later in the day.</w:t>
        </w:r>
      </w:ins>
    </w:p>
    <w:p w14:paraId="088F6E14" w14:textId="77777777" w:rsidR="00C562B8" w:rsidRPr="00C562B8" w:rsidRDefault="00C562B8">
      <w:pPr>
        <w:rPr>
          <w:sz w:val="24"/>
          <w:szCs w:val="24"/>
          <w:rPrChange w:id="257" w:author="Allan Schwartz" w:date="2017-04-30T07:32:00Z">
            <w:rPr/>
          </w:rPrChange>
        </w:rPr>
      </w:pPr>
    </w:p>
    <w:p w14:paraId="017EA1ED" w14:textId="3642EC51" w:rsidR="00C562B8" w:rsidRPr="00C562B8" w:rsidRDefault="00862C39">
      <w:pPr>
        <w:rPr>
          <w:sz w:val="24"/>
          <w:szCs w:val="24"/>
          <w:rPrChange w:id="258" w:author="Allan Schwartz" w:date="2017-04-30T07:32:00Z">
            <w:rPr/>
          </w:rPrChange>
        </w:rPr>
      </w:pPr>
      <w:del w:id="259" w:author="Allan Schwartz" w:date="2017-04-30T09:39:00Z">
        <w:r w:rsidRPr="00503F91" w:rsidDel="00A26F63">
          <w:rPr>
            <w:sz w:val="24"/>
            <w:szCs w:val="24"/>
            <w:rPrChange w:id="260" w:author="Allan Schwartz" w:date="2017-04-30T07:32:00Z">
              <w:rPr/>
            </w:rPrChange>
          </w:rPr>
          <w:delText xml:space="preserve">And </w:delText>
        </w:r>
      </w:del>
      <w:ins w:id="261" w:author="Allan Schwartz" w:date="2017-04-30T09:39:00Z">
        <w:r w:rsidR="00A26F63">
          <w:rPr>
            <w:sz w:val="24"/>
            <w:szCs w:val="24"/>
          </w:rPr>
          <w:t>Next,</w:t>
        </w:r>
        <w:r w:rsidR="00A26F63" w:rsidRPr="00503F91">
          <w:rPr>
            <w:sz w:val="24"/>
            <w:szCs w:val="24"/>
            <w:rPrChange w:id="262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263" w:author="Allan Schwartz" w:date="2017-04-30T07:32:00Z">
            <w:rPr/>
          </w:rPrChange>
        </w:rPr>
        <w:t>here are two screens from the Nest thermostat iPhone application:</w:t>
      </w:r>
    </w:p>
    <w:p w14:paraId="7216BE76" w14:textId="0039B3BF" w:rsidR="00C562B8" w:rsidRPr="00C562B8" w:rsidRDefault="005C61B6">
      <w:pPr>
        <w:rPr>
          <w:sz w:val="24"/>
          <w:szCs w:val="24"/>
          <w:rPrChange w:id="264" w:author="Allan Schwartz" w:date="2017-04-30T07:32:00Z">
            <w:rPr/>
          </w:rPrChange>
        </w:rPr>
      </w:pPr>
      <w:r w:rsidRPr="00503F91">
        <w:rPr>
          <w:noProof/>
          <w:sz w:val="24"/>
          <w:szCs w:val="24"/>
          <w:rPrChange w:id="265" w:author="Allan Schwartz" w:date="2017-04-30T07:32:00Z">
            <w:rPr>
              <w:noProof/>
              <w:sz w:val="24"/>
              <w:szCs w:val="24"/>
            </w:rPr>
          </w:rPrChange>
        </w:rPr>
        <w:lastRenderedPageBreak/>
        <w:drawing>
          <wp:inline distT="0" distB="0" distL="0" distR="0" wp14:anchorId="4EF7B543" wp14:editId="049C6E22">
            <wp:extent cx="2827655" cy="5036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50361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2C39" w:rsidRPr="00503F91">
        <w:rPr>
          <w:sz w:val="24"/>
          <w:szCs w:val="24"/>
          <w:rPrChange w:id="266" w:author="Allan Schwartz" w:date="2017-04-30T07:32:00Z">
            <w:rPr/>
          </w:rPrChange>
        </w:rPr>
        <w:t xml:space="preserve">     </w:t>
      </w:r>
      <w:r w:rsidRPr="00503F91">
        <w:rPr>
          <w:noProof/>
          <w:sz w:val="24"/>
          <w:szCs w:val="24"/>
          <w:rPrChange w:id="267" w:author="Allan Schwartz" w:date="2017-04-30T07:32:00Z">
            <w:rPr>
              <w:noProof/>
              <w:sz w:val="24"/>
              <w:szCs w:val="24"/>
            </w:rPr>
          </w:rPrChange>
        </w:rPr>
        <w:drawing>
          <wp:inline distT="0" distB="0" distL="0" distR="0" wp14:anchorId="0FF1B8E3" wp14:editId="4C198822">
            <wp:extent cx="2827655" cy="5036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50361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AC00" w14:textId="77777777" w:rsidR="00C562B8" w:rsidRPr="00C562B8" w:rsidRDefault="00C562B8">
      <w:pPr>
        <w:rPr>
          <w:sz w:val="24"/>
          <w:szCs w:val="24"/>
          <w:rPrChange w:id="268" w:author="Allan Schwartz" w:date="2017-04-30T07:32:00Z">
            <w:rPr/>
          </w:rPrChange>
        </w:rPr>
      </w:pPr>
    </w:p>
    <w:p w14:paraId="21F48067" w14:textId="77777777" w:rsidR="00C562B8" w:rsidRPr="00C562B8" w:rsidRDefault="00C562B8">
      <w:pPr>
        <w:rPr>
          <w:sz w:val="24"/>
          <w:szCs w:val="24"/>
          <w:rPrChange w:id="269" w:author="Allan Schwartz" w:date="2017-04-30T07:32:00Z">
            <w:rPr/>
          </w:rPrChange>
        </w:rPr>
      </w:pPr>
    </w:p>
    <w:p w14:paraId="3BEEA165" w14:textId="77777777" w:rsidR="00C562B8" w:rsidRPr="00C562B8" w:rsidRDefault="00C562B8">
      <w:pPr>
        <w:rPr>
          <w:sz w:val="24"/>
          <w:szCs w:val="24"/>
          <w:rPrChange w:id="270" w:author="Allan Schwartz" w:date="2017-04-30T07:32:00Z">
            <w:rPr/>
          </w:rPrChange>
        </w:rPr>
      </w:pPr>
    </w:p>
    <w:p w14:paraId="4CB27F73" w14:textId="396B5912" w:rsidR="00C562B8" w:rsidRPr="00C562B8" w:rsidRDefault="00A26F63">
      <w:pPr>
        <w:rPr>
          <w:sz w:val="24"/>
          <w:szCs w:val="24"/>
          <w:rPrChange w:id="271" w:author="Allan Schwartz" w:date="2017-04-30T07:32:00Z">
            <w:rPr/>
          </w:rPrChange>
        </w:rPr>
      </w:pPr>
      <w:ins w:id="272" w:author="Allan Schwartz" w:date="2017-04-30T09:40:00Z">
        <w:r>
          <w:rPr>
            <w:sz w:val="24"/>
            <w:szCs w:val="24"/>
          </w:rPr>
          <w:t>Note</w:t>
        </w:r>
      </w:ins>
      <w:ins w:id="273" w:author="Allan Schwartz" w:date="2017-04-30T08:07:00Z">
        <w:r w:rsidR="00EB3ECC">
          <w:rPr>
            <w:sz w:val="24"/>
            <w:szCs w:val="24"/>
          </w:rPr>
          <w:t xml:space="preserve"> that </w:t>
        </w:r>
      </w:ins>
      <w:ins w:id="274" w:author="Allan Schwartz" w:date="2017-04-30T08:08:00Z">
        <w:r w:rsidR="00EB3ECC">
          <w:rPr>
            <w:sz w:val="24"/>
            <w:szCs w:val="24"/>
          </w:rPr>
          <w:t>the Energy History screen</w:t>
        </w:r>
      </w:ins>
      <w:ins w:id="275" w:author="Allan Schwartz" w:date="2017-04-30T08:07:00Z">
        <w:r w:rsidR="00EB3ECC">
          <w:rPr>
            <w:sz w:val="24"/>
            <w:szCs w:val="24"/>
          </w:rPr>
          <w:t xml:space="preserve"> includes detail of every thermostat change, plus when the furnace</w:t>
        </w:r>
        <w:r>
          <w:rPr>
            <w:sz w:val="24"/>
            <w:szCs w:val="24"/>
          </w:rPr>
          <w:t xml:space="preserve"> is actually </w:t>
        </w:r>
      </w:ins>
      <w:ins w:id="276" w:author="Allan Schwartz" w:date="2017-04-30T09:40:00Z">
        <w:r>
          <w:rPr>
            <w:sz w:val="24"/>
            <w:szCs w:val="24"/>
          </w:rPr>
          <w:t xml:space="preserve">on, </w:t>
        </w:r>
      </w:ins>
      <w:ins w:id="277" w:author="Allan Schwartz" w:date="2017-04-30T08:07:00Z">
        <w:r>
          <w:rPr>
            <w:sz w:val="24"/>
            <w:szCs w:val="24"/>
          </w:rPr>
          <w:t>delivering heat.</w:t>
        </w:r>
      </w:ins>
    </w:p>
    <w:p w14:paraId="76D03DDC" w14:textId="77777777" w:rsidR="00C562B8" w:rsidRPr="00C562B8" w:rsidRDefault="00C562B8">
      <w:pPr>
        <w:rPr>
          <w:sz w:val="24"/>
          <w:szCs w:val="24"/>
          <w:rPrChange w:id="278" w:author="Allan Schwartz" w:date="2017-04-30T07:32:00Z">
            <w:rPr/>
          </w:rPrChange>
        </w:rPr>
      </w:pPr>
    </w:p>
    <w:p w14:paraId="2DE20E05" w14:textId="62596A7E" w:rsidR="00A26F63" w:rsidRDefault="00862C39">
      <w:pPr>
        <w:rPr>
          <w:ins w:id="279" w:author="Allan Schwartz" w:date="2017-04-30T09:40:00Z"/>
          <w:sz w:val="24"/>
          <w:szCs w:val="24"/>
        </w:rPr>
      </w:pPr>
      <w:del w:id="280" w:author="Allan Schwartz" w:date="2017-04-30T09:40:00Z">
        <w:r w:rsidRPr="00503F91" w:rsidDel="00A26F63">
          <w:rPr>
            <w:sz w:val="24"/>
            <w:szCs w:val="24"/>
            <w:rPrChange w:id="281" w:author="Allan Schwartz" w:date="2017-04-30T07:32:00Z">
              <w:rPr/>
            </w:rPrChange>
          </w:rPr>
          <w:delText xml:space="preserve">And </w:delText>
        </w:r>
      </w:del>
      <w:ins w:id="282" w:author="Allan Schwartz" w:date="2017-04-30T09:40:00Z">
        <w:r w:rsidR="00A26F63">
          <w:rPr>
            <w:sz w:val="24"/>
            <w:szCs w:val="24"/>
          </w:rPr>
          <w:t>Next</w:t>
        </w:r>
      </w:ins>
      <w:ins w:id="283" w:author="Allan Schwartz" w:date="2017-04-30T09:41:00Z">
        <w:r w:rsidR="00A26F63">
          <w:rPr>
            <w:sz w:val="24"/>
            <w:szCs w:val="24"/>
          </w:rPr>
          <w:t>,</w:t>
        </w:r>
      </w:ins>
      <w:ins w:id="284" w:author="Allan Schwartz" w:date="2017-04-30T09:40:00Z">
        <w:r w:rsidR="00A26F63" w:rsidRPr="00503F91">
          <w:rPr>
            <w:sz w:val="24"/>
            <w:szCs w:val="24"/>
            <w:rPrChange w:id="285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286" w:author="Allan Schwartz" w:date="2017-04-30T07:32:00Z">
            <w:rPr/>
          </w:rPrChange>
        </w:rPr>
        <w:t xml:space="preserve">here is a “multi-view” of 4 </w:t>
      </w:r>
      <w:del w:id="287" w:author="Allan Schwartz" w:date="2017-04-30T09:41:00Z">
        <w:r w:rsidRPr="00503F91" w:rsidDel="00A26F63">
          <w:rPr>
            <w:sz w:val="24"/>
            <w:szCs w:val="24"/>
            <w:rPrChange w:id="288" w:author="Allan Schwartz" w:date="2017-04-30T07:32:00Z">
              <w:rPr/>
            </w:rPrChange>
          </w:rPr>
          <w:delText xml:space="preserve">of the </w:delText>
        </w:r>
      </w:del>
      <w:ins w:id="289" w:author="Allan Schwartz" w:date="2017-04-30T09:41:00Z">
        <w:r w:rsidR="00A26F63">
          <w:rPr>
            <w:sz w:val="24"/>
            <w:szCs w:val="24"/>
          </w:rPr>
          <w:t xml:space="preserve">IP </w:t>
        </w:r>
      </w:ins>
      <w:del w:id="290" w:author="Allan Schwartz" w:date="2017-04-30T09:41:00Z">
        <w:r w:rsidRPr="00503F91" w:rsidDel="00A26F63">
          <w:rPr>
            <w:sz w:val="24"/>
            <w:szCs w:val="24"/>
            <w:rPrChange w:id="291" w:author="Allan Schwartz" w:date="2017-04-30T07:32:00Z">
              <w:rPr/>
            </w:rPrChange>
          </w:rPr>
          <w:delText xml:space="preserve">web </w:delText>
        </w:r>
      </w:del>
      <w:r w:rsidRPr="00503F91">
        <w:rPr>
          <w:sz w:val="24"/>
          <w:szCs w:val="24"/>
          <w:rPrChange w:id="292" w:author="Allan Schwartz" w:date="2017-04-30T07:32:00Z">
            <w:rPr/>
          </w:rPrChange>
        </w:rPr>
        <w:t>cameras, on an iPad application:</w:t>
      </w:r>
    </w:p>
    <w:p w14:paraId="3D6B95D9" w14:textId="77777777" w:rsidR="00C562B8" w:rsidRPr="00A26F63" w:rsidRDefault="00C562B8" w:rsidP="00A26F63">
      <w:pPr>
        <w:rPr>
          <w:sz w:val="24"/>
          <w:szCs w:val="24"/>
          <w:rPrChange w:id="293" w:author="Allan Schwartz" w:date="2017-04-30T09:40:00Z">
            <w:rPr/>
          </w:rPrChange>
        </w:rPr>
        <w:pPrChange w:id="294" w:author="Allan Schwartz" w:date="2017-04-30T09:40:00Z">
          <w:pPr/>
        </w:pPrChange>
      </w:pPr>
    </w:p>
    <w:p w14:paraId="54409B46" w14:textId="203E2DD5" w:rsidR="00C562B8" w:rsidRPr="00C562B8" w:rsidRDefault="005C61B6">
      <w:pPr>
        <w:rPr>
          <w:sz w:val="24"/>
          <w:szCs w:val="24"/>
          <w:rPrChange w:id="295" w:author="Allan Schwartz" w:date="2017-04-30T07:32:00Z">
            <w:rPr/>
          </w:rPrChange>
        </w:rPr>
      </w:pPr>
      <w:r w:rsidRPr="00503F91">
        <w:rPr>
          <w:noProof/>
          <w:sz w:val="24"/>
          <w:szCs w:val="24"/>
          <w:rPrChange w:id="296" w:author="Allan Schwartz" w:date="2017-04-30T07:32:00Z">
            <w:rPr>
              <w:noProof/>
              <w:sz w:val="24"/>
              <w:szCs w:val="24"/>
            </w:rPr>
          </w:rPrChange>
        </w:rPr>
        <w:lastRenderedPageBreak/>
        <w:drawing>
          <wp:inline distT="0" distB="0" distL="0" distR="0" wp14:anchorId="474EA55F" wp14:editId="345AF38D">
            <wp:extent cx="5936615" cy="4459605"/>
            <wp:effectExtent l="0" t="0" r="6985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960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1B4E1" w14:textId="77777777" w:rsidR="00C562B8" w:rsidRPr="00C562B8" w:rsidRDefault="00C562B8">
      <w:pPr>
        <w:rPr>
          <w:sz w:val="24"/>
          <w:szCs w:val="24"/>
          <w:rPrChange w:id="297" w:author="Allan Schwartz" w:date="2017-04-30T07:32:00Z">
            <w:rPr/>
          </w:rPrChange>
        </w:rPr>
      </w:pPr>
    </w:p>
    <w:p w14:paraId="69D4FD84" w14:textId="77777777" w:rsidR="00C562B8" w:rsidRPr="00C562B8" w:rsidRDefault="00C562B8">
      <w:pPr>
        <w:rPr>
          <w:sz w:val="24"/>
          <w:szCs w:val="24"/>
          <w:rPrChange w:id="298" w:author="Allan Schwartz" w:date="2017-04-30T07:32:00Z">
            <w:rPr/>
          </w:rPrChange>
        </w:rPr>
      </w:pPr>
    </w:p>
    <w:p w14:paraId="5329682C" w14:textId="60511BD2" w:rsidR="00942CF1" w:rsidRDefault="00942CF1">
      <w:pPr>
        <w:rPr>
          <w:ins w:id="299" w:author="Allan Schwartz" w:date="2017-04-30T08:09:00Z"/>
          <w:sz w:val="24"/>
          <w:szCs w:val="24"/>
        </w:rPr>
      </w:pPr>
      <w:ins w:id="300" w:author="Allan Schwartz" w:date="2017-04-30T08:09:00Z">
        <w:r>
          <w:rPr>
            <w:sz w:val="24"/>
            <w:szCs w:val="24"/>
          </w:rPr>
          <w:t xml:space="preserve">This </w:t>
        </w:r>
      </w:ins>
      <w:ins w:id="301" w:author="Allan Schwartz" w:date="2017-04-30T09:41:00Z">
        <w:r w:rsidR="00A26F63">
          <w:rPr>
            <w:sz w:val="24"/>
            <w:szCs w:val="24"/>
          </w:rPr>
          <w:t>accomplishes my goal</w:t>
        </w:r>
      </w:ins>
      <w:ins w:id="302" w:author="Allan Schwartz" w:date="2017-04-30T08:09:00Z">
        <w:r>
          <w:rPr>
            <w:sz w:val="24"/>
            <w:szCs w:val="24"/>
          </w:rPr>
          <w:t xml:space="preserve"> to “look out the windows” from afar.</w:t>
        </w:r>
      </w:ins>
    </w:p>
    <w:p w14:paraId="4A7AF7BF" w14:textId="77777777" w:rsidR="00942CF1" w:rsidRDefault="00942CF1">
      <w:pPr>
        <w:rPr>
          <w:ins w:id="303" w:author="Allan Schwartz" w:date="2017-04-30T08:09:00Z"/>
          <w:sz w:val="24"/>
          <w:szCs w:val="24"/>
        </w:rPr>
      </w:pPr>
    </w:p>
    <w:p w14:paraId="2B0EB2BB" w14:textId="3B815DD4" w:rsidR="00C562B8" w:rsidRPr="00C562B8" w:rsidRDefault="00862C39">
      <w:pPr>
        <w:rPr>
          <w:sz w:val="24"/>
          <w:szCs w:val="24"/>
          <w:rPrChange w:id="304" w:author="Allan Schwartz" w:date="2017-04-30T07:32:00Z">
            <w:rPr/>
          </w:rPrChange>
        </w:rPr>
      </w:pPr>
      <w:del w:id="305" w:author="Allan Schwartz" w:date="2017-04-30T09:42:00Z">
        <w:r w:rsidRPr="00503F91" w:rsidDel="00A26F63">
          <w:rPr>
            <w:sz w:val="24"/>
            <w:szCs w:val="24"/>
            <w:rPrChange w:id="306" w:author="Allan Schwartz" w:date="2017-04-30T07:32:00Z">
              <w:rPr/>
            </w:rPrChange>
          </w:rPr>
          <w:delText xml:space="preserve">Now </w:delText>
        </w:r>
      </w:del>
      <w:ins w:id="307" w:author="Allan Schwartz" w:date="2017-04-30T09:42:00Z">
        <w:r w:rsidR="00A26F63">
          <w:rPr>
            <w:sz w:val="24"/>
            <w:szCs w:val="24"/>
          </w:rPr>
          <w:t>Next</w:t>
        </w:r>
        <w:r w:rsidR="00A26F63" w:rsidRPr="00503F91">
          <w:rPr>
            <w:sz w:val="24"/>
            <w:szCs w:val="24"/>
            <w:rPrChange w:id="308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309" w:author="Allan Schwartz" w:date="2017-04-30T07:32:00Z">
            <w:rPr/>
          </w:rPrChange>
        </w:rPr>
        <w:t xml:space="preserve">my Water Utility </w:t>
      </w:r>
      <w:ins w:id="310" w:author="Allan Schwartz" w:date="2017-04-30T08:09:00Z">
        <w:r w:rsidR="00942CF1">
          <w:rPr>
            <w:sz w:val="24"/>
            <w:szCs w:val="24"/>
          </w:rPr>
          <w:t xml:space="preserve">company </w:t>
        </w:r>
      </w:ins>
      <w:r w:rsidRPr="00503F91">
        <w:rPr>
          <w:sz w:val="24"/>
          <w:szCs w:val="24"/>
          <w:rPrChange w:id="311" w:author="Allan Schwartz" w:date="2017-04-30T07:32:00Z">
            <w:rPr/>
          </w:rPrChange>
        </w:rPr>
        <w:t>has an excellent portal</w:t>
      </w:r>
      <w:ins w:id="312" w:author="Allan Schwartz" w:date="2017-04-30T09:42:00Z">
        <w:r w:rsidR="00A26F63">
          <w:rPr>
            <w:sz w:val="24"/>
            <w:szCs w:val="24"/>
          </w:rPr>
          <w:t xml:space="preserve"> </w:t>
        </w:r>
      </w:ins>
      <w:del w:id="313" w:author="Allan Schwartz" w:date="2017-04-30T09:42:00Z">
        <w:r w:rsidRPr="00503F91" w:rsidDel="00A26F63">
          <w:rPr>
            <w:sz w:val="24"/>
            <w:szCs w:val="24"/>
            <w:rPrChange w:id="314" w:author="Allan Schwartz" w:date="2017-04-30T07:32:00Z">
              <w:rPr/>
            </w:rPrChange>
          </w:rPr>
          <w:delText xml:space="preserve">, </w:delText>
        </w:r>
      </w:del>
      <w:r w:rsidRPr="00503F91">
        <w:rPr>
          <w:sz w:val="24"/>
          <w:szCs w:val="24"/>
          <w:rPrChange w:id="315" w:author="Allan Schwartz" w:date="2017-04-30T07:32:00Z">
            <w:rPr/>
          </w:rPrChange>
        </w:rPr>
        <w:t>which lets me look at, for example,</w:t>
      </w:r>
    </w:p>
    <w:p w14:paraId="6DEB7A7C" w14:textId="77777777" w:rsidR="00C562B8" w:rsidRPr="00C562B8" w:rsidRDefault="00862C39">
      <w:pPr>
        <w:rPr>
          <w:sz w:val="24"/>
          <w:szCs w:val="24"/>
          <w:rPrChange w:id="316" w:author="Allan Schwartz" w:date="2017-04-30T07:32:00Z">
            <w:rPr/>
          </w:rPrChange>
        </w:rPr>
      </w:pPr>
      <w:r w:rsidRPr="00503F91">
        <w:rPr>
          <w:sz w:val="24"/>
          <w:szCs w:val="24"/>
          <w:rPrChange w:id="317" w:author="Allan Schwartz" w:date="2017-04-30T07:32:00Z">
            <w:rPr/>
          </w:rPrChange>
        </w:rPr>
        <w:t>water usage data.</w:t>
      </w:r>
    </w:p>
    <w:p w14:paraId="7DC6DCFB" w14:textId="77777777" w:rsidR="00C562B8" w:rsidRPr="00C562B8" w:rsidRDefault="00C562B8">
      <w:pPr>
        <w:rPr>
          <w:sz w:val="24"/>
          <w:szCs w:val="24"/>
          <w:rPrChange w:id="318" w:author="Allan Schwartz" w:date="2017-04-30T07:32:00Z">
            <w:rPr/>
          </w:rPrChange>
        </w:rPr>
      </w:pPr>
    </w:p>
    <w:p w14:paraId="511885CA" w14:textId="77777777" w:rsidR="00C562B8" w:rsidRPr="00C562B8" w:rsidRDefault="00C562B8">
      <w:pPr>
        <w:rPr>
          <w:sz w:val="24"/>
          <w:szCs w:val="24"/>
          <w:rPrChange w:id="319" w:author="Allan Schwartz" w:date="2017-04-30T07:32:00Z">
            <w:rPr/>
          </w:rPrChange>
        </w:rPr>
      </w:pPr>
    </w:p>
    <w:p w14:paraId="34D172EC" w14:textId="77777777" w:rsidR="00C562B8" w:rsidRPr="00C562B8" w:rsidRDefault="00862C39">
      <w:pPr>
        <w:rPr>
          <w:sz w:val="24"/>
          <w:szCs w:val="24"/>
          <w:rPrChange w:id="320" w:author="Allan Schwartz" w:date="2017-04-30T07:32:00Z">
            <w:rPr/>
          </w:rPrChange>
        </w:rPr>
      </w:pPr>
      <w:r w:rsidRPr="00503F91">
        <w:rPr>
          <w:sz w:val="24"/>
          <w:szCs w:val="24"/>
          <w:rPrChange w:id="321" w:author="Allan Schwartz" w:date="2017-04-30T07:32:00Z">
            <w:rPr/>
          </w:rPrChange>
        </w:rPr>
        <w:t>Here is a plot of water usage for the month of May 2016</w:t>
      </w:r>
    </w:p>
    <w:p w14:paraId="623287B9" w14:textId="31517ABF" w:rsidR="00C562B8" w:rsidRPr="00C562B8" w:rsidRDefault="005C61B6">
      <w:pPr>
        <w:rPr>
          <w:sz w:val="24"/>
          <w:szCs w:val="24"/>
          <w:rPrChange w:id="322" w:author="Allan Schwartz" w:date="2017-04-30T07:32:00Z">
            <w:rPr/>
          </w:rPrChange>
        </w:rPr>
      </w:pPr>
      <w:r w:rsidRPr="00503F91">
        <w:rPr>
          <w:noProof/>
          <w:sz w:val="24"/>
          <w:szCs w:val="24"/>
          <w:rPrChange w:id="323" w:author="Allan Schwartz" w:date="2017-04-30T07:32:00Z">
            <w:rPr>
              <w:noProof/>
              <w:sz w:val="24"/>
              <w:szCs w:val="24"/>
            </w:rPr>
          </w:rPrChange>
        </w:rPr>
        <w:lastRenderedPageBreak/>
        <w:drawing>
          <wp:inline distT="0" distB="0" distL="0" distR="0" wp14:anchorId="2F2AFD3D" wp14:editId="62214499">
            <wp:extent cx="5922645" cy="36995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69951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A2B1" w14:textId="77777777" w:rsidR="00C562B8" w:rsidRPr="00C562B8" w:rsidRDefault="00C562B8">
      <w:pPr>
        <w:rPr>
          <w:sz w:val="24"/>
          <w:szCs w:val="24"/>
          <w:rPrChange w:id="324" w:author="Allan Schwartz" w:date="2017-04-30T07:32:00Z">
            <w:rPr/>
          </w:rPrChange>
        </w:rPr>
      </w:pPr>
    </w:p>
    <w:p w14:paraId="1FA73C04" w14:textId="77777777" w:rsidR="00C562B8" w:rsidRPr="00C562B8" w:rsidRDefault="00862C39">
      <w:pPr>
        <w:rPr>
          <w:sz w:val="24"/>
          <w:szCs w:val="24"/>
          <w:rPrChange w:id="325" w:author="Allan Schwartz" w:date="2017-04-30T07:32:00Z">
            <w:rPr/>
          </w:rPrChange>
        </w:rPr>
      </w:pPr>
      <w:r w:rsidRPr="00503F91">
        <w:rPr>
          <w:sz w:val="24"/>
          <w:szCs w:val="24"/>
          <w:rPrChange w:id="326" w:author="Allan Schwartz" w:date="2017-04-30T07:32:00Z">
            <w:rPr/>
          </w:rPrChange>
        </w:rPr>
        <w:t>And here is the usage chart for the next month:</w:t>
      </w:r>
    </w:p>
    <w:p w14:paraId="6DB62584" w14:textId="77777777" w:rsidR="00C562B8" w:rsidRPr="00C562B8" w:rsidRDefault="00C562B8">
      <w:pPr>
        <w:rPr>
          <w:sz w:val="24"/>
          <w:szCs w:val="24"/>
          <w:rPrChange w:id="327" w:author="Allan Schwartz" w:date="2017-04-30T07:32:00Z">
            <w:rPr/>
          </w:rPrChange>
        </w:rPr>
      </w:pPr>
    </w:p>
    <w:p w14:paraId="7FCA1E67" w14:textId="5213FAEE" w:rsidR="00C562B8" w:rsidRPr="00C562B8" w:rsidRDefault="005C61B6">
      <w:pPr>
        <w:rPr>
          <w:sz w:val="24"/>
          <w:szCs w:val="24"/>
          <w:rPrChange w:id="328" w:author="Allan Schwartz" w:date="2017-04-30T07:32:00Z">
            <w:rPr/>
          </w:rPrChange>
        </w:rPr>
      </w:pPr>
      <w:r w:rsidRPr="00503F91">
        <w:rPr>
          <w:noProof/>
          <w:sz w:val="24"/>
          <w:szCs w:val="24"/>
          <w:rPrChange w:id="329" w:author="Allan Schwartz" w:date="2017-04-30T07:32:00Z">
            <w:rPr>
              <w:noProof/>
              <w:sz w:val="24"/>
              <w:szCs w:val="24"/>
            </w:rPr>
          </w:rPrChange>
        </w:rPr>
        <w:drawing>
          <wp:inline distT="0" distB="0" distL="0" distR="0" wp14:anchorId="1F41CAD4" wp14:editId="3261194A">
            <wp:extent cx="5922645" cy="3699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69951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5387" w14:textId="77777777" w:rsidR="00C562B8" w:rsidRPr="00C562B8" w:rsidRDefault="00C562B8">
      <w:pPr>
        <w:rPr>
          <w:sz w:val="24"/>
          <w:szCs w:val="24"/>
          <w:rPrChange w:id="330" w:author="Allan Schwartz" w:date="2017-04-30T07:32:00Z">
            <w:rPr/>
          </w:rPrChange>
        </w:rPr>
      </w:pPr>
    </w:p>
    <w:p w14:paraId="1C7A0A22" w14:textId="01E3B210" w:rsidR="00C562B8" w:rsidRPr="00C562B8" w:rsidRDefault="00862C39">
      <w:pPr>
        <w:rPr>
          <w:sz w:val="24"/>
          <w:szCs w:val="24"/>
          <w:rPrChange w:id="331" w:author="Allan Schwartz" w:date="2017-04-30T07:32:00Z">
            <w:rPr/>
          </w:rPrChange>
        </w:rPr>
      </w:pPr>
      <w:r w:rsidRPr="00503F91">
        <w:rPr>
          <w:sz w:val="24"/>
          <w:szCs w:val="24"/>
          <w:rPrChange w:id="332" w:author="Allan Schwartz" w:date="2017-04-30T07:32:00Z">
            <w:rPr/>
          </w:rPrChange>
        </w:rPr>
        <w:lastRenderedPageBreak/>
        <w:t xml:space="preserve">Do you notice the anomaly on Friday May 20 in the wee hours?  Just as the temperature </w:t>
      </w:r>
      <w:del w:id="333" w:author="Michael Diamond" w:date="2017-04-30T09:14:00Z">
        <w:r w:rsidRPr="00503F91">
          <w:rPr>
            <w:sz w:val="24"/>
            <w:szCs w:val="24"/>
            <w:rPrChange w:id="334" w:author="Allan Schwartz" w:date="2017-04-30T07:32:00Z">
              <w:rPr/>
            </w:rPrChange>
          </w:rPr>
          <w:delText xml:space="preserve">fell and </w:delText>
        </w:r>
      </w:del>
      <w:r w:rsidRPr="00503F91">
        <w:rPr>
          <w:sz w:val="24"/>
          <w:szCs w:val="24"/>
          <w:rPrChange w:id="335" w:author="Allan Schwartz" w:date="2017-04-30T07:32:00Z">
            <w:rPr/>
          </w:rPrChange>
        </w:rPr>
        <w:t>dropped to freezing, my water usage sudden</w:t>
      </w:r>
      <w:ins w:id="336" w:author="Michael Diamond" w:date="2017-04-30T09:14:00Z">
        <w:r w:rsidRPr="00503F91">
          <w:rPr>
            <w:sz w:val="24"/>
            <w:szCs w:val="24"/>
            <w:rPrChange w:id="337" w:author="Allan Schwartz" w:date="2017-04-30T07:32:00Z">
              <w:rPr/>
            </w:rPrChange>
          </w:rPr>
          <w:t>ly</w:t>
        </w:r>
      </w:ins>
      <w:r w:rsidRPr="00503F91">
        <w:rPr>
          <w:sz w:val="24"/>
          <w:szCs w:val="24"/>
          <w:rPrChange w:id="338" w:author="Allan Schwartz" w:date="2017-04-30T07:32:00Z">
            <w:rPr/>
          </w:rPrChange>
        </w:rPr>
        <w:t xml:space="preserve"> shot up, from a couple hundred gallons a day to 20</w:t>
      </w:r>
      <w:ins w:id="339" w:author="Michael Diamond" w:date="2017-04-30T09:14:00Z">
        <w:r w:rsidRPr="00503F91">
          <w:rPr>
            <w:sz w:val="24"/>
            <w:szCs w:val="24"/>
            <w:rPrChange w:id="340" w:author="Allan Schwartz" w:date="2017-04-30T07:32:00Z">
              <w:rPr/>
            </w:rPrChange>
          </w:rPr>
          <w:t>,</w:t>
        </w:r>
      </w:ins>
      <w:r w:rsidRPr="00503F91">
        <w:rPr>
          <w:sz w:val="24"/>
          <w:szCs w:val="24"/>
          <w:rPrChange w:id="341" w:author="Allan Schwartz" w:date="2017-04-30T07:32:00Z">
            <w:rPr/>
          </w:rPrChange>
        </w:rPr>
        <w:t xml:space="preserve">000 gallons a day!   That was </w:t>
      </w:r>
      <w:ins w:id="342" w:author="Allan Schwartz" w:date="2017-04-30T09:43:00Z">
        <w:r w:rsidR="00A26F63">
          <w:rPr>
            <w:sz w:val="24"/>
            <w:szCs w:val="24"/>
          </w:rPr>
          <w:t xml:space="preserve">due </w:t>
        </w:r>
      </w:ins>
      <w:r w:rsidRPr="00503F91">
        <w:rPr>
          <w:sz w:val="24"/>
          <w:szCs w:val="24"/>
          <w:rPrChange w:id="343" w:author="Allan Schwartz" w:date="2017-04-30T07:32:00Z">
            <w:rPr/>
          </w:rPrChange>
        </w:rPr>
        <w:t xml:space="preserve">a </w:t>
      </w:r>
      <w:del w:id="344" w:author="Allan Schwartz" w:date="2017-04-30T08:10:00Z">
        <w:r w:rsidRPr="00503F91" w:rsidDel="00942CF1">
          <w:rPr>
            <w:sz w:val="24"/>
            <w:szCs w:val="24"/>
            <w:rPrChange w:id="345" w:author="Allan Schwartz" w:date="2017-04-30T07:32:00Z">
              <w:rPr/>
            </w:rPrChange>
          </w:rPr>
          <w:delText xml:space="preserve">cracked </w:delText>
        </w:r>
      </w:del>
      <w:ins w:id="346" w:author="Allan Schwartz" w:date="2017-04-30T08:10:00Z">
        <w:r w:rsidR="00942CF1">
          <w:rPr>
            <w:sz w:val="24"/>
            <w:szCs w:val="24"/>
          </w:rPr>
          <w:t>broken</w:t>
        </w:r>
        <w:r w:rsidR="00942CF1" w:rsidRPr="00503F91">
          <w:rPr>
            <w:sz w:val="24"/>
            <w:szCs w:val="24"/>
            <w:rPrChange w:id="347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348" w:author="Allan Schwartz" w:date="2017-04-30T07:32:00Z">
            <w:rPr/>
          </w:rPrChange>
        </w:rPr>
        <w:t xml:space="preserve">pipe!  It took me 3 days to detect and </w:t>
      </w:r>
      <w:del w:id="349" w:author="Allan Schwartz" w:date="2017-04-30T09:45:00Z">
        <w:r w:rsidRPr="00503F91" w:rsidDel="00A26F63">
          <w:rPr>
            <w:sz w:val="24"/>
            <w:szCs w:val="24"/>
            <w:rPrChange w:id="350" w:author="Allan Schwartz" w:date="2017-04-30T07:32:00Z">
              <w:rPr/>
            </w:rPrChange>
          </w:rPr>
          <w:delText>fix</w:delText>
        </w:r>
      </w:del>
      <w:ins w:id="351" w:author="Allan Schwartz" w:date="2017-04-30T09:45:00Z">
        <w:r w:rsidR="00A26F63">
          <w:rPr>
            <w:sz w:val="24"/>
            <w:szCs w:val="24"/>
          </w:rPr>
          <w:t>repair</w:t>
        </w:r>
      </w:ins>
      <w:r w:rsidRPr="00503F91">
        <w:rPr>
          <w:sz w:val="24"/>
          <w:szCs w:val="24"/>
          <w:rPrChange w:id="352" w:author="Allan Schwartz" w:date="2017-04-30T07:32:00Z">
            <w:rPr/>
          </w:rPrChange>
        </w:rPr>
        <w:t xml:space="preserve">.  During those 3 days, the basement </w:t>
      </w:r>
      <w:ins w:id="353" w:author="Allan Schwartz" w:date="2017-04-30T09:45:00Z">
        <w:r w:rsidR="00A26F63">
          <w:rPr>
            <w:sz w:val="24"/>
            <w:szCs w:val="24"/>
          </w:rPr>
          <w:t xml:space="preserve">was entirely </w:t>
        </w:r>
      </w:ins>
      <w:r w:rsidRPr="00503F91">
        <w:rPr>
          <w:sz w:val="24"/>
          <w:szCs w:val="24"/>
          <w:rPrChange w:id="354" w:author="Allan Schwartz" w:date="2017-04-30T07:32:00Z">
            <w:rPr/>
          </w:rPrChange>
        </w:rPr>
        <w:t>flooded.</w:t>
      </w:r>
    </w:p>
    <w:p w14:paraId="54A95DBB" w14:textId="77777777" w:rsidR="00A26F63" w:rsidRDefault="00A26F63">
      <w:pPr>
        <w:rPr>
          <w:ins w:id="355" w:author="Allan Schwartz" w:date="2017-04-30T09:45:00Z"/>
          <w:sz w:val="24"/>
          <w:szCs w:val="24"/>
        </w:rPr>
      </w:pPr>
    </w:p>
    <w:p w14:paraId="5B0167B6" w14:textId="4C140533" w:rsidR="0000540A" w:rsidRDefault="0000540A">
      <w:pPr>
        <w:rPr>
          <w:ins w:id="356" w:author="Allan Schwartz" w:date="2017-04-30T09:46:00Z"/>
          <w:sz w:val="24"/>
          <w:szCs w:val="24"/>
        </w:rPr>
      </w:pPr>
      <w:ins w:id="357" w:author="Allan Schwartz" w:date="2017-04-30T09:46:00Z">
        <w:r>
          <w:rPr>
            <w:sz w:val="24"/>
            <w:szCs w:val="24"/>
          </w:rPr>
          <w:t>Subtitle?</w:t>
        </w:r>
      </w:ins>
    </w:p>
    <w:p w14:paraId="3718640C" w14:textId="77777777" w:rsidR="0000540A" w:rsidRPr="00C562B8" w:rsidRDefault="0000540A">
      <w:pPr>
        <w:rPr>
          <w:sz w:val="24"/>
          <w:szCs w:val="24"/>
          <w:rPrChange w:id="358" w:author="Allan Schwartz" w:date="2017-04-30T07:32:00Z">
            <w:rPr/>
          </w:rPrChange>
        </w:rPr>
      </w:pPr>
    </w:p>
    <w:p w14:paraId="00FEC3EC" w14:textId="3C45AFA0" w:rsidR="00C562B8" w:rsidRPr="00C562B8" w:rsidRDefault="00862C39">
      <w:pPr>
        <w:rPr>
          <w:sz w:val="24"/>
          <w:szCs w:val="24"/>
          <w:rPrChange w:id="359" w:author="Allan Schwartz" w:date="2017-04-30T07:32:00Z">
            <w:rPr/>
          </w:rPrChange>
        </w:rPr>
      </w:pPr>
      <w:del w:id="360" w:author="Allan Schwartz" w:date="2017-04-30T09:45:00Z">
        <w:r w:rsidRPr="00503F91" w:rsidDel="00A26F63">
          <w:rPr>
            <w:sz w:val="24"/>
            <w:szCs w:val="24"/>
            <w:rPrChange w:id="361" w:author="Allan Schwartz" w:date="2017-04-30T07:32:00Z">
              <w:rPr/>
            </w:rPrChange>
          </w:rPr>
          <w:delText xml:space="preserve">So </w:delText>
        </w:r>
      </w:del>
      <w:ins w:id="362" w:author="Allan Schwartz" w:date="2017-04-30T09:45:00Z">
        <w:r w:rsidR="00A26F63">
          <w:rPr>
            <w:sz w:val="24"/>
            <w:szCs w:val="24"/>
          </w:rPr>
          <w:t>Therefore</w:t>
        </w:r>
        <w:r w:rsidR="00A26F63" w:rsidRPr="00503F91">
          <w:rPr>
            <w:sz w:val="24"/>
            <w:szCs w:val="24"/>
            <w:rPrChange w:id="363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364" w:author="Allan Schwartz" w:date="2017-04-30T07:32:00Z">
            <w:rPr/>
          </w:rPrChange>
        </w:rPr>
        <w:t xml:space="preserve">my mission </w:t>
      </w:r>
      <w:del w:id="365" w:author="Allan Schwartz" w:date="2017-04-30T09:46:00Z">
        <w:r w:rsidRPr="00503F91" w:rsidDel="0000540A">
          <w:rPr>
            <w:sz w:val="24"/>
            <w:szCs w:val="24"/>
            <w:rPrChange w:id="366" w:author="Allan Schwartz" w:date="2017-04-30T07:32:00Z">
              <w:rPr/>
            </w:rPrChange>
          </w:rPr>
          <w:delText xml:space="preserve">today </w:delText>
        </w:r>
      </w:del>
      <w:r w:rsidRPr="00503F91">
        <w:rPr>
          <w:sz w:val="24"/>
          <w:szCs w:val="24"/>
          <w:rPrChange w:id="367" w:author="Allan Schwartz" w:date="2017-04-30T07:32:00Z">
            <w:rPr/>
          </w:rPrChange>
        </w:rPr>
        <w:t xml:space="preserve">is to install new </w:t>
      </w:r>
      <w:proofErr w:type="spellStart"/>
      <w:r w:rsidRPr="00503F91">
        <w:rPr>
          <w:sz w:val="24"/>
          <w:szCs w:val="24"/>
          <w:rPrChange w:id="368" w:author="Allan Schwartz" w:date="2017-04-30T07:32:00Z">
            <w:rPr/>
          </w:rPrChange>
        </w:rPr>
        <w:t>IoT</w:t>
      </w:r>
      <w:proofErr w:type="spellEnd"/>
      <w:r w:rsidRPr="00503F91">
        <w:rPr>
          <w:sz w:val="24"/>
          <w:szCs w:val="24"/>
          <w:rPrChange w:id="369" w:author="Allan Schwartz" w:date="2017-04-30T07:32:00Z">
            <w:rPr/>
          </w:rPrChange>
        </w:rPr>
        <w:t xml:space="preserve"> devices to help me detect</w:t>
      </w:r>
      <w:del w:id="370" w:author="Allan Schwartz" w:date="2017-04-30T09:46:00Z">
        <w:r w:rsidRPr="00503F91" w:rsidDel="0000540A">
          <w:rPr>
            <w:sz w:val="24"/>
            <w:szCs w:val="24"/>
            <w:rPrChange w:id="371" w:author="Allan Schwartz" w:date="2017-04-30T07:32:00Z">
              <w:rPr/>
            </w:rPrChange>
          </w:rPr>
          <w:delText xml:space="preserve"> sooner,</w:delText>
        </w:r>
      </w:del>
      <w:r w:rsidRPr="00503F91">
        <w:rPr>
          <w:sz w:val="24"/>
          <w:szCs w:val="24"/>
          <w:rPrChange w:id="372" w:author="Allan Schwartz" w:date="2017-04-30T07:32:00Z">
            <w:rPr/>
          </w:rPrChange>
        </w:rPr>
        <w:t xml:space="preserve"> or even prevent frozen pipes in the future. </w:t>
      </w:r>
      <w:del w:id="373" w:author="Allan Schwartz" w:date="2017-04-30T09:46:00Z">
        <w:r w:rsidRPr="00503F91" w:rsidDel="0000540A">
          <w:rPr>
            <w:sz w:val="24"/>
            <w:szCs w:val="24"/>
            <w:rPrChange w:id="374" w:author="Allan Schwartz" w:date="2017-04-30T07:32:00Z">
              <w:rPr/>
            </w:rPrChange>
          </w:rPr>
          <w:delText xml:space="preserve"> In fact, </w:delText>
        </w:r>
      </w:del>
      <w:r w:rsidRPr="00503F91">
        <w:rPr>
          <w:sz w:val="24"/>
          <w:szCs w:val="24"/>
          <w:rPrChange w:id="375" w:author="Allan Schwartz" w:date="2017-04-30T07:32:00Z">
            <w:rPr/>
          </w:rPrChange>
        </w:rPr>
        <w:t xml:space="preserve">I would like a more detailed temperature profile </w:t>
      </w:r>
      <w:del w:id="376" w:author="Allan Schwartz" w:date="2017-04-30T09:46:00Z">
        <w:r w:rsidRPr="00503F91" w:rsidDel="0000540A">
          <w:rPr>
            <w:sz w:val="24"/>
            <w:szCs w:val="24"/>
            <w:rPrChange w:id="377" w:author="Allan Schwartz" w:date="2017-04-30T07:32:00Z">
              <w:rPr/>
            </w:rPrChange>
          </w:rPr>
          <w:delText xml:space="preserve">from </w:delText>
        </w:r>
      </w:del>
      <w:ins w:id="378" w:author="Allan Schwartz" w:date="2017-04-30T09:46:00Z">
        <w:r w:rsidR="0000540A">
          <w:rPr>
            <w:sz w:val="24"/>
            <w:szCs w:val="24"/>
          </w:rPr>
          <w:t>for</w:t>
        </w:r>
        <w:r w:rsidR="0000540A" w:rsidRPr="00503F91">
          <w:rPr>
            <w:sz w:val="24"/>
            <w:szCs w:val="24"/>
            <w:rPrChange w:id="379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380" w:author="Allan Schwartz" w:date="2017-04-30T07:32:00Z">
            <w:rPr/>
          </w:rPrChange>
        </w:rPr>
        <w:t xml:space="preserve">several points in the house.  Is the basement freezing?  Are the bedrooms warm enough?  Is the space under the sinks too cold?  What’s the temperature in the garage?  </w:t>
      </w:r>
      <w:del w:id="381" w:author="Allan Schwartz" w:date="2017-04-30T09:47:00Z">
        <w:r w:rsidRPr="00503F91" w:rsidDel="0000540A">
          <w:rPr>
            <w:sz w:val="24"/>
            <w:szCs w:val="24"/>
            <w:rPrChange w:id="382" w:author="Allan Schwartz" w:date="2017-04-30T07:32:00Z">
              <w:rPr/>
            </w:rPrChange>
          </w:rPr>
          <w:delText>On on a similar note, but different application, i</w:delText>
        </w:r>
      </w:del>
      <w:ins w:id="383" w:author="Allan Schwartz" w:date="2017-04-30T09:47:00Z">
        <w:r w:rsidR="0000540A">
          <w:rPr>
            <w:sz w:val="24"/>
            <w:szCs w:val="24"/>
          </w:rPr>
          <w:t>I</w:t>
        </w:r>
      </w:ins>
      <w:r w:rsidRPr="00503F91">
        <w:rPr>
          <w:sz w:val="24"/>
          <w:szCs w:val="24"/>
          <w:rPrChange w:id="384" w:author="Allan Schwartz" w:date="2017-04-30T07:32:00Z">
            <w:rPr/>
          </w:rPrChange>
        </w:rPr>
        <w:t>s the Refrigerator performing correctly, and the food at a safe temperature?</w:t>
      </w:r>
    </w:p>
    <w:p w14:paraId="48AEF061" w14:textId="77777777" w:rsidR="00C562B8" w:rsidRPr="00C562B8" w:rsidRDefault="00C562B8">
      <w:pPr>
        <w:rPr>
          <w:sz w:val="24"/>
          <w:szCs w:val="24"/>
          <w:rPrChange w:id="385" w:author="Allan Schwartz" w:date="2017-04-30T07:32:00Z">
            <w:rPr/>
          </w:rPrChange>
        </w:rPr>
      </w:pPr>
    </w:p>
    <w:p w14:paraId="7A488331" w14:textId="123BFA92" w:rsidR="00C562B8" w:rsidRPr="00C562B8" w:rsidRDefault="00862C39">
      <w:pPr>
        <w:rPr>
          <w:sz w:val="24"/>
          <w:szCs w:val="24"/>
          <w:rPrChange w:id="386" w:author="Allan Schwartz" w:date="2017-04-30T07:32:00Z">
            <w:rPr/>
          </w:rPrChange>
        </w:rPr>
      </w:pPr>
      <w:del w:id="387" w:author="Allan Schwartz" w:date="2017-04-30T09:47:00Z">
        <w:r w:rsidRPr="00503F91" w:rsidDel="0000540A">
          <w:rPr>
            <w:sz w:val="24"/>
            <w:szCs w:val="24"/>
            <w:rPrChange w:id="388" w:author="Allan Schwartz" w:date="2017-04-30T07:32:00Z">
              <w:rPr/>
            </w:rPrChange>
          </w:rPr>
          <w:delText>Obviously</w:delText>
        </w:r>
      </w:del>
      <w:ins w:id="389" w:author="Allan Schwartz" w:date="2017-04-30T09:47:00Z">
        <w:r w:rsidR="0000540A">
          <w:rPr>
            <w:sz w:val="24"/>
            <w:szCs w:val="24"/>
          </w:rPr>
          <w:t>Certainly</w:t>
        </w:r>
      </w:ins>
      <w:r w:rsidRPr="00503F91">
        <w:rPr>
          <w:sz w:val="24"/>
          <w:szCs w:val="24"/>
          <w:rPrChange w:id="390" w:author="Allan Schwartz" w:date="2017-04-30T07:32:00Z">
            <w:rPr/>
          </w:rPrChange>
        </w:rPr>
        <w:t>, I know how to build a temperature sensor.</w:t>
      </w:r>
    </w:p>
    <w:p w14:paraId="4ADDDED1" w14:textId="77777777" w:rsidR="00C562B8" w:rsidRPr="00C562B8" w:rsidRDefault="00C562B8">
      <w:pPr>
        <w:rPr>
          <w:sz w:val="24"/>
          <w:szCs w:val="24"/>
          <w:rPrChange w:id="391" w:author="Allan Schwartz" w:date="2017-04-30T07:32:00Z">
            <w:rPr/>
          </w:rPrChange>
        </w:rPr>
      </w:pPr>
    </w:p>
    <w:p w14:paraId="3CB9E70C" w14:textId="77777777" w:rsidR="00C562B8" w:rsidRPr="00C562B8" w:rsidRDefault="00862C39">
      <w:pPr>
        <w:rPr>
          <w:sz w:val="24"/>
          <w:szCs w:val="24"/>
          <w:rPrChange w:id="392" w:author="Allan Schwartz" w:date="2017-04-30T07:32:00Z">
            <w:rPr/>
          </w:rPrChange>
        </w:rPr>
      </w:pPr>
      <w:r w:rsidRPr="00503F91">
        <w:rPr>
          <w:sz w:val="24"/>
          <w:szCs w:val="24"/>
          <w:rPrChange w:id="393" w:author="Allan Schwartz" w:date="2017-04-30T07:32:00Z">
            <w:rPr/>
          </w:rPrChange>
        </w:rPr>
        <w:t xml:space="preserve">Michael has shared several interesting articles on how to build with </w:t>
      </w:r>
      <w:proofErr w:type="spellStart"/>
      <w:r w:rsidRPr="00503F91">
        <w:rPr>
          <w:sz w:val="24"/>
          <w:szCs w:val="24"/>
          <w:rPrChange w:id="394" w:author="Allan Schwartz" w:date="2017-04-30T07:32:00Z">
            <w:rPr/>
          </w:rPrChange>
        </w:rPr>
        <w:t>Blynk</w:t>
      </w:r>
      <w:proofErr w:type="spellEnd"/>
      <w:r w:rsidRPr="00503F91">
        <w:rPr>
          <w:sz w:val="24"/>
          <w:szCs w:val="24"/>
          <w:rPrChange w:id="395" w:author="Allan Schwartz" w:date="2017-04-30T07:32:00Z">
            <w:rPr/>
          </w:rPrChange>
        </w:rPr>
        <w:t>,</w:t>
      </w:r>
      <w:r w:rsidRPr="00503F91">
        <w:rPr>
          <w:sz w:val="24"/>
          <w:szCs w:val="24"/>
          <w:rPrChange w:id="396" w:author="Allan Schwartz" w:date="2017-04-30T07:32:00Z">
            <w:rPr/>
          </w:rPrChange>
        </w:rPr>
        <w:br/>
      </w:r>
      <w:ins w:id="397" w:author="Allan Schwartz" w:date="2017-04-30T07:50:00Z">
        <w:r w:rsidR="0081377A">
          <w:rPr>
            <w:sz w:val="24"/>
            <w:szCs w:val="24"/>
          </w:rPr>
          <w:t xml:space="preserve">(link </w:t>
        </w:r>
      </w:ins>
      <w:r w:rsidRPr="00503F91">
        <w:rPr>
          <w:sz w:val="24"/>
          <w:szCs w:val="24"/>
          <w:rPrChange w:id="398" w:author="Allan Schwartz" w:date="2017-04-30T07:32:00Z">
            <w:rPr/>
          </w:rPrChange>
        </w:rPr>
        <w:fldChar w:fldCharType="begin"/>
      </w:r>
      <w:r w:rsidRPr="00503F91">
        <w:rPr>
          <w:sz w:val="24"/>
          <w:szCs w:val="24"/>
          <w:rPrChange w:id="399" w:author="Allan Schwartz" w:date="2017-04-30T07:32:00Z">
            <w:rPr/>
          </w:rPrChange>
        </w:rPr>
        <w:instrText xml:space="preserve"> HYPERLINK "http://www.blynk.cc/"</w:instrText>
      </w:r>
      <w:r w:rsidRPr="00503F91">
        <w:rPr>
          <w:sz w:val="24"/>
          <w:szCs w:val="24"/>
          <w:rPrChange w:id="400" w:author="Allan Schwartz" w:date="2017-04-30T07:32:00Z">
            <w:rPr/>
          </w:rPrChange>
        </w:rPr>
        <w:fldChar w:fldCharType="separate"/>
      </w:r>
      <w:r w:rsidRPr="00503F91">
        <w:rPr>
          <w:rStyle w:val="Hyperlink"/>
          <w:sz w:val="24"/>
          <w:szCs w:val="24"/>
          <w:rPrChange w:id="401" w:author="Allan Schwartz" w:date="2017-04-30T07:32:00Z">
            <w:rPr>
              <w:rStyle w:val="Hyperlink"/>
            </w:rPr>
          </w:rPrChange>
        </w:rPr>
        <w:t>www.blynk.cc</w:t>
      </w:r>
      <w:r w:rsidRPr="00503F91">
        <w:rPr>
          <w:sz w:val="24"/>
          <w:szCs w:val="24"/>
          <w:rPrChange w:id="402" w:author="Allan Schwartz" w:date="2017-04-30T07:32:00Z">
            <w:rPr/>
          </w:rPrChange>
        </w:rPr>
        <w:fldChar w:fldCharType="end"/>
      </w:r>
    </w:p>
    <w:p w14:paraId="42E17926" w14:textId="77777777" w:rsidR="00C562B8" w:rsidRPr="00C562B8" w:rsidRDefault="0081377A">
      <w:pPr>
        <w:rPr>
          <w:sz w:val="24"/>
          <w:szCs w:val="24"/>
          <w:rPrChange w:id="403" w:author="Allan Schwartz" w:date="2017-04-30T07:32:00Z">
            <w:rPr/>
          </w:rPrChange>
        </w:rPr>
      </w:pPr>
      <w:ins w:id="404" w:author="Allan Schwartz" w:date="2017-04-30T07:50:00Z">
        <w:r>
          <w:rPr>
            <w:sz w:val="24"/>
            <w:szCs w:val="24"/>
          </w:rPr>
          <w:t xml:space="preserve">(Link </w:t>
        </w:r>
      </w:ins>
      <w:r w:rsidR="00862C39" w:rsidRPr="00503F91">
        <w:rPr>
          <w:sz w:val="24"/>
          <w:szCs w:val="24"/>
          <w:rPrChange w:id="405" w:author="Allan Schwartz" w:date="2017-04-30T07:32:00Z">
            <w:rPr/>
          </w:rPrChange>
        </w:rPr>
        <w:fldChar w:fldCharType="begin"/>
      </w:r>
      <w:r w:rsidR="00862C39" w:rsidRPr="00503F91">
        <w:rPr>
          <w:sz w:val="24"/>
          <w:szCs w:val="24"/>
          <w:rPrChange w:id="406" w:author="Allan Schwartz" w:date="2017-04-30T07:32:00Z">
            <w:rPr/>
          </w:rPrChange>
        </w:rPr>
        <w:instrText xml:space="preserve"> HYPERLINK "http://www.whatimade.today/light-your-menorah-hanukiyya-christmas-tree-remotely-from-your-phone/"</w:instrText>
      </w:r>
      <w:r w:rsidR="00862C39" w:rsidRPr="00503F91">
        <w:rPr>
          <w:sz w:val="24"/>
          <w:szCs w:val="24"/>
          <w:rPrChange w:id="407" w:author="Allan Schwartz" w:date="2017-04-30T07:32:00Z">
            <w:rPr/>
          </w:rPrChange>
        </w:rPr>
        <w:fldChar w:fldCharType="separate"/>
      </w:r>
      <w:r w:rsidR="00862C39" w:rsidRPr="00503F91">
        <w:rPr>
          <w:rStyle w:val="Hyperlink"/>
          <w:sz w:val="24"/>
          <w:szCs w:val="24"/>
          <w:rPrChange w:id="408" w:author="Allan Schwartz" w:date="2017-04-30T07:32:00Z">
            <w:rPr>
              <w:rStyle w:val="Hyperlink"/>
            </w:rPr>
          </w:rPrChange>
        </w:rPr>
        <w:t>http://www.whatimade.today/light-your-menorah-hanukiyya-christmas-tree-remotely-from-your-phone/</w:t>
      </w:r>
      <w:r w:rsidR="00862C39" w:rsidRPr="00503F91">
        <w:rPr>
          <w:sz w:val="24"/>
          <w:szCs w:val="24"/>
          <w:rPrChange w:id="409" w:author="Allan Schwartz" w:date="2017-04-30T07:32:00Z">
            <w:rPr/>
          </w:rPrChange>
        </w:rPr>
        <w:fldChar w:fldCharType="end"/>
      </w:r>
    </w:p>
    <w:p w14:paraId="5EF16CB6" w14:textId="77777777" w:rsidR="00C562B8" w:rsidRPr="00C562B8" w:rsidRDefault="00C562B8">
      <w:pPr>
        <w:rPr>
          <w:sz w:val="24"/>
          <w:szCs w:val="24"/>
          <w:rPrChange w:id="410" w:author="Allan Schwartz" w:date="2017-04-30T07:32:00Z">
            <w:rPr/>
          </w:rPrChange>
        </w:rPr>
      </w:pPr>
    </w:p>
    <w:p w14:paraId="2564FE75" w14:textId="77777777" w:rsidR="00942CF1" w:rsidRDefault="00862C39">
      <w:pPr>
        <w:rPr>
          <w:ins w:id="411" w:author="Allan Schwartz" w:date="2017-04-30T09:48:00Z"/>
          <w:sz w:val="24"/>
          <w:szCs w:val="24"/>
        </w:rPr>
      </w:pPr>
      <w:del w:id="412" w:author="Allan Schwartz" w:date="2017-04-30T09:47:00Z">
        <w:r w:rsidRPr="00503F91" w:rsidDel="0000540A">
          <w:rPr>
            <w:sz w:val="24"/>
            <w:szCs w:val="24"/>
            <w:rPrChange w:id="413" w:author="Allan Schwartz" w:date="2017-04-30T07:32:00Z">
              <w:rPr/>
            </w:rPrChange>
          </w:rPr>
          <w:delText xml:space="preserve"> </w:delText>
        </w:r>
      </w:del>
      <w:r w:rsidRPr="00503F91">
        <w:rPr>
          <w:sz w:val="24"/>
          <w:szCs w:val="24"/>
          <w:rPrChange w:id="414" w:author="Allan Schwartz" w:date="2017-04-30T07:32:00Z">
            <w:rPr/>
          </w:rPrChange>
        </w:rPr>
        <w:t xml:space="preserve">or how to build with </w:t>
      </w:r>
      <w:del w:id="415" w:author="Michael Diamond" w:date="2017-04-30T09:15:00Z">
        <w:r w:rsidRPr="00503F91">
          <w:rPr>
            <w:sz w:val="24"/>
            <w:szCs w:val="24"/>
            <w:rPrChange w:id="416" w:author="Allan Schwartz" w:date="2017-04-30T07:32:00Z">
              <w:rPr/>
            </w:rPrChange>
          </w:rPr>
          <w:delText xml:space="preserve">  </w:delText>
        </w:r>
      </w:del>
      <w:r w:rsidRPr="00503F91">
        <w:rPr>
          <w:sz w:val="24"/>
          <w:szCs w:val="24"/>
          <w:rPrChange w:id="417" w:author="Allan Schwartz" w:date="2017-04-30T07:32:00Z">
            <w:rPr/>
          </w:rPrChange>
        </w:rPr>
        <w:t>Cayenne</w:t>
      </w:r>
      <w:ins w:id="418" w:author="Michael Diamond" w:date="2017-04-30T09:15:00Z">
        <w:r w:rsidRPr="00503F91">
          <w:rPr>
            <w:sz w:val="24"/>
            <w:szCs w:val="24"/>
            <w:rPrChange w:id="419" w:author="Allan Schwartz" w:date="2017-04-30T07:32:00Z">
              <w:rPr/>
            </w:rPrChange>
          </w:rPr>
          <w:t xml:space="preserve"> </w:t>
        </w:r>
      </w:ins>
    </w:p>
    <w:p w14:paraId="22085B81" w14:textId="77777777" w:rsidR="0000540A" w:rsidRDefault="0000540A">
      <w:pPr>
        <w:rPr>
          <w:ins w:id="420" w:author="Allan Schwartz" w:date="2017-04-30T08:10:00Z"/>
          <w:sz w:val="24"/>
          <w:szCs w:val="24"/>
        </w:rPr>
      </w:pPr>
    </w:p>
    <w:p w14:paraId="6EE46E03" w14:textId="152A92A1" w:rsidR="00C562B8" w:rsidRPr="00C562B8" w:rsidRDefault="00942CF1">
      <w:pPr>
        <w:rPr>
          <w:sz w:val="24"/>
          <w:szCs w:val="24"/>
          <w:rPrChange w:id="421" w:author="Allan Schwartz" w:date="2017-04-30T07:32:00Z">
            <w:rPr/>
          </w:rPrChange>
        </w:rPr>
      </w:pPr>
      <w:ins w:id="422" w:author="Allan Schwartz" w:date="2017-04-30T08:10:00Z">
        <w:r>
          <w:rPr>
            <w:sz w:val="24"/>
            <w:szCs w:val="24"/>
          </w:rPr>
          <w:t>(</w:t>
        </w:r>
      </w:ins>
      <w:ins w:id="423" w:author="Michael Diamond" w:date="2017-04-30T09:15:00Z">
        <w:r w:rsidR="00862C39" w:rsidRPr="00503F91">
          <w:rPr>
            <w:sz w:val="24"/>
            <w:szCs w:val="24"/>
            <w:rPrChange w:id="424" w:author="Allan Schwartz" w:date="2017-04-30T07:32:00Z">
              <w:rPr/>
            </w:rPrChange>
          </w:rPr>
          <w:t>link</w:t>
        </w:r>
      </w:ins>
      <w:ins w:id="425" w:author="Allan Schwartz" w:date="2017-04-30T08:10:00Z">
        <w:r>
          <w:rPr>
            <w:sz w:val="24"/>
            <w:szCs w:val="24"/>
          </w:rPr>
          <w:t xml:space="preserve"> mydevices.com</w:t>
        </w:r>
      </w:ins>
      <w:ins w:id="426" w:author="Michael Diamond" w:date="2017-04-30T09:15:00Z">
        <w:del w:id="427" w:author="Allan Schwartz" w:date="2017-04-30T08:10:00Z">
          <w:r w:rsidR="00862C39" w:rsidRPr="00503F91" w:rsidDel="00942CF1">
            <w:rPr>
              <w:sz w:val="24"/>
              <w:szCs w:val="24"/>
              <w:rPrChange w:id="428" w:author="Allan Schwartz" w:date="2017-04-30T07:32:00Z">
                <w:rPr/>
              </w:rPrChange>
            </w:rPr>
            <w:delText>?</w:delText>
          </w:r>
        </w:del>
      </w:ins>
      <w:del w:id="429" w:author="Allan Schwartz" w:date="2017-04-30T08:10:00Z">
        <w:r w:rsidR="00862C39" w:rsidRPr="00503F91" w:rsidDel="00942CF1">
          <w:rPr>
            <w:sz w:val="24"/>
            <w:szCs w:val="24"/>
            <w:rPrChange w:id="430" w:author="Allan Schwartz" w:date="2017-04-30T07:32:00Z">
              <w:rPr/>
            </w:rPrChange>
          </w:rPr>
          <w:delText xml:space="preserve"> </w:delText>
        </w:r>
      </w:del>
    </w:p>
    <w:p w14:paraId="4C5D5882" w14:textId="77777777" w:rsidR="00C562B8" w:rsidRPr="00C562B8" w:rsidRDefault="0081377A">
      <w:pPr>
        <w:rPr>
          <w:sz w:val="24"/>
          <w:szCs w:val="24"/>
          <w:rPrChange w:id="431" w:author="Allan Schwartz" w:date="2017-04-30T07:32:00Z">
            <w:rPr/>
          </w:rPrChange>
        </w:rPr>
      </w:pPr>
      <w:ins w:id="432" w:author="Allan Schwartz" w:date="2017-04-30T07:50:00Z">
        <w:r>
          <w:rPr>
            <w:sz w:val="24"/>
            <w:szCs w:val="24"/>
          </w:rPr>
          <w:t xml:space="preserve">(link </w:t>
        </w:r>
      </w:ins>
      <w:r w:rsidR="00862C39" w:rsidRPr="00503F91">
        <w:rPr>
          <w:sz w:val="24"/>
          <w:szCs w:val="24"/>
          <w:rPrChange w:id="433" w:author="Allan Schwartz" w:date="2017-04-30T07:32:00Z">
            <w:rPr/>
          </w:rPrChange>
        </w:rPr>
        <w:fldChar w:fldCharType="begin"/>
      </w:r>
      <w:r w:rsidR="00862C39" w:rsidRPr="00503F91">
        <w:rPr>
          <w:sz w:val="24"/>
          <w:szCs w:val="24"/>
          <w:rPrChange w:id="434" w:author="Allan Schwartz" w:date="2017-04-30T07:32:00Z">
            <w:rPr/>
          </w:rPrChange>
        </w:rPr>
        <w:instrText xml:space="preserve"> HYPERLINK "http://www.instructables.com/id/Monitoring-Temperature-and-Humidity-Using-Cayenne/"</w:instrText>
      </w:r>
      <w:r w:rsidR="00862C39" w:rsidRPr="00503F91">
        <w:rPr>
          <w:sz w:val="24"/>
          <w:szCs w:val="24"/>
          <w:rPrChange w:id="435" w:author="Allan Schwartz" w:date="2017-04-30T07:32:00Z">
            <w:rPr/>
          </w:rPrChange>
        </w:rPr>
        <w:fldChar w:fldCharType="separate"/>
      </w:r>
      <w:r w:rsidR="00862C39" w:rsidRPr="00503F91">
        <w:rPr>
          <w:rStyle w:val="Hyperlink"/>
          <w:sz w:val="24"/>
          <w:szCs w:val="24"/>
          <w:rPrChange w:id="436" w:author="Allan Schwartz" w:date="2017-04-30T07:32:00Z">
            <w:rPr>
              <w:rStyle w:val="Hyperlink"/>
            </w:rPr>
          </w:rPrChange>
        </w:rPr>
        <w:t>http://www.instructables.com/id/Monitoring-Temperature-and-Humidity-Using-Cayenne/</w:t>
      </w:r>
      <w:r w:rsidR="00862C39" w:rsidRPr="00503F91">
        <w:rPr>
          <w:sz w:val="24"/>
          <w:szCs w:val="24"/>
          <w:rPrChange w:id="437" w:author="Allan Schwartz" w:date="2017-04-30T07:32:00Z">
            <w:rPr/>
          </w:rPrChange>
        </w:rPr>
        <w:fldChar w:fldCharType="end"/>
      </w:r>
    </w:p>
    <w:p w14:paraId="341950F7" w14:textId="77777777" w:rsidR="00C562B8" w:rsidRPr="00C562B8" w:rsidRDefault="00C562B8">
      <w:pPr>
        <w:rPr>
          <w:sz w:val="24"/>
          <w:szCs w:val="24"/>
          <w:rPrChange w:id="438" w:author="Allan Schwartz" w:date="2017-04-30T07:32:00Z">
            <w:rPr/>
          </w:rPrChange>
        </w:rPr>
      </w:pPr>
    </w:p>
    <w:p w14:paraId="4A43D01F" w14:textId="26277A60" w:rsidR="00C562B8" w:rsidRPr="00C562B8" w:rsidRDefault="00862C39">
      <w:pPr>
        <w:rPr>
          <w:sz w:val="24"/>
          <w:szCs w:val="24"/>
          <w:rPrChange w:id="439" w:author="Allan Schwartz" w:date="2017-04-30T07:32:00Z">
            <w:rPr/>
          </w:rPrChange>
        </w:rPr>
      </w:pPr>
      <w:r w:rsidRPr="00503F91">
        <w:rPr>
          <w:sz w:val="24"/>
          <w:szCs w:val="24"/>
          <w:rPrChange w:id="440" w:author="Allan Schwartz" w:date="2017-04-30T07:32:00Z">
            <w:rPr/>
          </w:rPrChange>
        </w:rPr>
        <w:t xml:space="preserve">and how to </w:t>
      </w:r>
      <w:del w:id="441" w:author="Allan Schwartz" w:date="2017-04-30T09:48:00Z">
        <w:r w:rsidRPr="00503F91" w:rsidDel="0000540A">
          <w:rPr>
            <w:sz w:val="24"/>
            <w:szCs w:val="24"/>
            <w:rPrChange w:id="442" w:author="Allan Schwartz" w:date="2017-04-30T07:32:00Z">
              <w:rPr/>
            </w:rPrChange>
          </w:rPr>
          <w:delText xml:space="preserve">do </w:delText>
        </w:r>
      </w:del>
      <w:ins w:id="443" w:author="Allan Schwartz" w:date="2017-04-30T09:48:00Z">
        <w:r w:rsidR="0000540A">
          <w:rPr>
            <w:sz w:val="24"/>
            <w:szCs w:val="24"/>
          </w:rPr>
          <w:t>perform</w:t>
        </w:r>
        <w:r w:rsidR="0000540A" w:rsidRPr="00503F91">
          <w:rPr>
            <w:sz w:val="24"/>
            <w:szCs w:val="24"/>
            <w:rPrChange w:id="444" w:author="Allan Schwartz" w:date="2017-04-30T07:32:00Z">
              <w:rPr/>
            </w:rPrChange>
          </w:rPr>
          <w:t xml:space="preserve"> </w:t>
        </w:r>
      </w:ins>
      <w:del w:id="445" w:author="Allan Schwartz" w:date="2017-04-30T09:48:00Z">
        <w:r w:rsidRPr="00503F91" w:rsidDel="0000540A">
          <w:rPr>
            <w:sz w:val="24"/>
            <w:szCs w:val="24"/>
            <w:rPrChange w:id="446" w:author="Allan Schwartz" w:date="2017-04-30T07:32:00Z">
              <w:rPr/>
            </w:rPrChange>
          </w:rPr>
          <w:delText xml:space="preserve">one’s </w:delText>
        </w:r>
      </w:del>
      <w:ins w:id="447" w:author="Allan Schwartz" w:date="2017-04-30T09:48:00Z">
        <w:r w:rsidR="0000540A">
          <w:rPr>
            <w:sz w:val="24"/>
            <w:szCs w:val="24"/>
          </w:rPr>
          <w:t>your</w:t>
        </w:r>
        <w:r w:rsidR="0000540A" w:rsidRPr="00503F91">
          <w:rPr>
            <w:sz w:val="24"/>
            <w:szCs w:val="24"/>
            <w:rPrChange w:id="448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449" w:author="Allan Schwartz" w:date="2017-04-30T07:32:00Z">
            <w:rPr/>
          </w:rPrChange>
        </w:rPr>
        <w:t xml:space="preserve">own data collection and analysis </w:t>
      </w:r>
    </w:p>
    <w:p w14:paraId="26941E8A" w14:textId="77777777" w:rsidR="00C562B8" w:rsidRPr="00C562B8" w:rsidRDefault="00C562B8">
      <w:pPr>
        <w:rPr>
          <w:sz w:val="24"/>
          <w:szCs w:val="24"/>
          <w:rPrChange w:id="450" w:author="Allan Schwartz" w:date="2017-04-30T07:32:00Z">
            <w:rPr/>
          </w:rPrChange>
        </w:rPr>
      </w:pPr>
    </w:p>
    <w:p w14:paraId="1B644F7B" w14:textId="77777777" w:rsidR="00C562B8" w:rsidRPr="00C562B8" w:rsidRDefault="0081377A">
      <w:pPr>
        <w:rPr>
          <w:sz w:val="24"/>
          <w:szCs w:val="24"/>
          <w:rPrChange w:id="451" w:author="Allan Schwartz" w:date="2017-04-30T07:32:00Z">
            <w:rPr/>
          </w:rPrChange>
        </w:rPr>
      </w:pPr>
      <w:ins w:id="452" w:author="Allan Schwartz" w:date="2017-04-30T07:51:00Z">
        <w:r>
          <w:rPr>
            <w:sz w:val="24"/>
            <w:szCs w:val="24"/>
          </w:rPr>
          <w:t xml:space="preserve">(link </w:t>
        </w:r>
      </w:ins>
      <w:r w:rsidR="00862C39" w:rsidRPr="00503F91">
        <w:rPr>
          <w:sz w:val="24"/>
          <w:szCs w:val="24"/>
          <w:rPrChange w:id="453" w:author="Allan Schwartz" w:date="2017-04-30T07:32:00Z">
            <w:rPr/>
          </w:rPrChange>
        </w:rPr>
        <w:fldChar w:fldCharType="begin"/>
      </w:r>
      <w:r w:rsidR="00862C39" w:rsidRPr="00503F91">
        <w:rPr>
          <w:sz w:val="24"/>
          <w:szCs w:val="24"/>
          <w:rPrChange w:id="454" w:author="Allan Schwartz" w:date="2017-04-30T07:32:00Z">
            <w:rPr/>
          </w:rPrChange>
        </w:rPr>
        <w:instrText xml:space="preserve"> HYPERLINK "http://whatimade.today/battery-operated-temperature-monitor-logging-data-directly-to-google-sheets-using-esp8266-12-ds18b20-and-deepsleep/"</w:instrText>
      </w:r>
      <w:r w:rsidR="00862C39" w:rsidRPr="00503F91">
        <w:rPr>
          <w:sz w:val="24"/>
          <w:szCs w:val="24"/>
          <w:rPrChange w:id="455" w:author="Allan Schwartz" w:date="2017-04-30T07:32:00Z">
            <w:rPr/>
          </w:rPrChange>
        </w:rPr>
        <w:fldChar w:fldCharType="separate"/>
      </w:r>
      <w:r w:rsidR="00862C39" w:rsidRPr="00503F91">
        <w:rPr>
          <w:rStyle w:val="Hyperlink"/>
          <w:sz w:val="24"/>
          <w:szCs w:val="24"/>
          <w:rPrChange w:id="456" w:author="Allan Schwartz" w:date="2017-04-30T07:32:00Z">
            <w:rPr>
              <w:rStyle w:val="Hyperlink"/>
            </w:rPr>
          </w:rPrChange>
        </w:rPr>
        <w:t>http://whatimade.today/battery-operated-temperature-monitor-logging-data-directly-to-google-sheets-using-esp8266-12-ds18b20-and-deepsleep/</w:t>
      </w:r>
      <w:r w:rsidR="00862C39" w:rsidRPr="00503F91">
        <w:rPr>
          <w:sz w:val="24"/>
          <w:szCs w:val="24"/>
          <w:rPrChange w:id="457" w:author="Allan Schwartz" w:date="2017-04-30T07:32:00Z">
            <w:rPr/>
          </w:rPrChange>
        </w:rPr>
        <w:fldChar w:fldCharType="end"/>
      </w:r>
    </w:p>
    <w:p w14:paraId="7249CFC3" w14:textId="77777777" w:rsidR="00C562B8" w:rsidRPr="00C562B8" w:rsidRDefault="00C562B8">
      <w:pPr>
        <w:rPr>
          <w:sz w:val="24"/>
          <w:szCs w:val="24"/>
          <w:rPrChange w:id="458" w:author="Allan Schwartz" w:date="2017-04-30T07:32:00Z">
            <w:rPr/>
          </w:rPrChange>
        </w:rPr>
      </w:pPr>
    </w:p>
    <w:p w14:paraId="14B460E1" w14:textId="77777777" w:rsidR="00C562B8" w:rsidRPr="00C562B8" w:rsidRDefault="00C562B8">
      <w:pPr>
        <w:rPr>
          <w:sz w:val="24"/>
          <w:szCs w:val="24"/>
          <w:rPrChange w:id="459" w:author="Allan Schwartz" w:date="2017-04-30T07:32:00Z">
            <w:rPr/>
          </w:rPrChange>
        </w:rPr>
      </w:pPr>
    </w:p>
    <w:p w14:paraId="66F56716" w14:textId="538E81D3" w:rsidR="00C562B8" w:rsidRPr="00C562B8" w:rsidRDefault="00862C39">
      <w:pPr>
        <w:rPr>
          <w:sz w:val="24"/>
          <w:szCs w:val="24"/>
          <w:rPrChange w:id="460" w:author="Allan Schwartz" w:date="2017-04-30T07:32:00Z">
            <w:rPr/>
          </w:rPrChange>
        </w:rPr>
      </w:pPr>
      <w:del w:id="461" w:author="Allan Schwartz" w:date="2017-04-30T09:48:00Z">
        <w:r w:rsidRPr="00503F91" w:rsidDel="0000540A">
          <w:rPr>
            <w:sz w:val="24"/>
            <w:szCs w:val="24"/>
            <w:rPrChange w:id="462" w:author="Allan Schwartz" w:date="2017-04-30T07:32:00Z">
              <w:rPr/>
            </w:rPrChange>
          </w:rPr>
          <w:delText xml:space="preserve">And </w:delText>
        </w:r>
      </w:del>
      <w:r w:rsidRPr="00503F91">
        <w:rPr>
          <w:sz w:val="24"/>
          <w:szCs w:val="24"/>
          <w:rPrChange w:id="463" w:author="Allan Schwartz" w:date="2017-04-30T07:32:00Z">
            <w:rPr/>
          </w:rPrChange>
        </w:rPr>
        <w:t>I have my own Cayenne installation, see below</w:t>
      </w:r>
    </w:p>
    <w:p w14:paraId="6F809E8A" w14:textId="77777777" w:rsidR="00C562B8" w:rsidRPr="00C562B8" w:rsidRDefault="00C562B8">
      <w:pPr>
        <w:rPr>
          <w:sz w:val="24"/>
          <w:szCs w:val="24"/>
          <w:rPrChange w:id="464" w:author="Allan Schwartz" w:date="2017-04-30T07:32:00Z">
            <w:rPr/>
          </w:rPrChange>
        </w:rPr>
      </w:pPr>
    </w:p>
    <w:p w14:paraId="344F1563" w14:textId="312EDE9E" w:rsidR="00C562B8" w:rsidRPr="00C562B8" w:rsidRDefault="005C61B6">
      <w:pPr>
        <w:rPr>
          <w:sz w:val="24"/>
          <w:szCs w:val="24"/>
          <w:rPrChange w:id="465" w:author="Allan Schwartz" w:date="2017-04-30T07:32:00Z">
            <w:rPr/>
          </w:rPrChange>
        </w:rPr>
      </w:pPr>
      <w:del w:id="466" w:author="Allan Schwartz" w:date="2017-04-30T08:03:00Z">
        <w:r w:rsidRPr="00503F91" w:rsidDel="00EB3ECC">
          <w:rPr>
            <w:noProof/>
            <w:sz w:val="24"/>
            <w:szCs w:val="24"/>
            <w:rPrChange w:id="467" w:author="Allan Schwartz" w:date="2017-04-30T07:32:00Z">
              <w:rPr>
                <w:noProof/>
                <w:sz w:val="24"/>
                <w:szCs w:val="24"/>
              </w:rPr>
            </w:rPrChange>
          </w:rPr>
          <w:lastRenderedPageBreak/>
          <w:drawing>
            <wp:anchor distT="0" distB="0" distL="0" distR="0" simplePos="0" relativeHeight="251657728" behindDoc="0" locked="0" layoutInCell="1" allowOverlap="1" wp14:anchorId="69B264FB" wp14:editId="6E1F1F13">
              <wp:simplePos x="0" y="0"/>
              <wp:positionH relativeFrom="column">
                <wp:posOffset>2349500</wp:posOffset>
              </wp:positionH>
              <wp:positionV relativeFrom="paragraph">
                <wp:posOffset>384810</wp:posOffset>
              </wp:positionV>
              <wp:extent cx="5942965" cy="7924165"/>
              <wp:effectExtent l="0" t="0" r="635" b="635"/>
              <wp:wrapNone/>
              <wp:docPr id="15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2965" cy="792416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r w:rsidRPr="00503F91">
        <w:rPr>
          <w:noProof/>
          <w:sz w:val="24"/>
          <w:szCs w:val="24"/>
          <w:rPrChange w:id="468" w:author="Allan Schwartz" w:date="2017-04-30T07:32:00Z">
            <w:rPr>
              <w:noProof/>
              <w:sz w:val="24"/>
              <w:szCs w:val="24"/>
            </w:rPr>
          </w:rPrChange>
        </w:rPr>
        <w:drawing>
          <wp:inline distT="0" distB="0" distL="0" distR="0" wp14:anchorId="7BD8F25B" wp14:editId="7D62F1E1">
            <wp:extent cx="2869565" cy="510667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65" cy="51066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372D" w14:textId="77777777" w:rsidR="00C562B8" w:rsidRPr="00C562B8" w:rsidRDefault="00C562B8">
      <w:pPr>
        <w:rPr>
          <w:sz w:val="24"/>
          <w:szCs w:val="24"/>
          <w:rPrChange w:id="469" w:author="Allan Schwartz" w:date="2017-04-30T07:32:00Z">
            <w:rPr/>
          </w:rPrChange>
        </w:rPr>
      </w:pPr>
    </w:p>
    <w:p w14:paraId="2BF5ACBD" w14:textId="781BD361" w:rsidR="00C562B8" w:rsidRPr="00C562B8" w:rsidDel="00503F91" w:rsidRDefault="00862C39">
      <w:pPr>
        <w:rPr>
          <w:del w:id="470" w:author="Allan Schwartz" w:date="2017-04-30T07:26:00Z"/>
          <w:sz w:val="24"/>
          <w:szCs w:val="24"/>
          <w:rPrChange w:id="471" w:author="Allan Schwartz" w:date="2017-04-30T07:32:00Z">
            <w:rPr>
              <w:del w:id="472" w:author="Allan Schwartz" w:date="2017-04-30T07:26:00Z"/>
            </w:rPr>
          </w:rPrChange>
        </w:rPr>
      </w:pPr>
      <w:r w:rsidRPr="00503F91">
        <w:rPr>
          <w:sz w:val="24"/>
          <w:szCs w:val="24"/>
          <w:rPrChange w:id="473" w:author="Allan Schwartz" w:date="2017-04-30T07:32:00Z">
            <w:rPr/>
          </w:rPrChange>
        </w:rPr>
        <w:t xml:space="preserve">This is my </w:t>
      </w:r>
      <w:del w:id="474" w:author="Allan Schwartz" w:date="2017-04-30T09:49:00Z">
        <w:r w:rsidRPr="00503F91" w:rsidDel="00713BD1">
          <w:rPr>
            <w:sz w:val="24"/>
            <w:szCs w:val="24"/>
            <w:rPrChange w:id="475" w:author="Allan Schwartz" w:date="2017-04-30T07:32:00Z">
              <w:rPr/>
            </w:rPrChange>
          </w:rPr>
          <w:delText xml:space="preserve">Haifa </w:delText>
        </w:r>
      </w:del>
      <w:r w:rsidRPr="00503F91">
        <w:rPr>
          <w:sz w:val="24"/>
          <w:szCs w:val="24"/>
          <w:rPrChange w:id="476" w:author="Allan Schwartz" w:date="2017-04-30T07:32:00Z">
            <w:rPr/>
          </w:rPrChange>
        </w:rPr>
        <w:t xml:space="preserve">cayenne server, running on a Raspberry Pi, </w:t>
      </w:r>
      <w:del w:id="477" w:author="Allan Schwartz" w:date="2017-04-30T09:50:00Z">
        <w:r w:rsidRPr="00503F91" w:rsidDel="00713BD1">
          <w:rPr>
            <w:sz w:val="24"/>
            <w:szCs w:val="24"/>
            <w:rPrChange w:id="478" w:author="Allan Schwartz" w:date="2017-04-30T07:32:00Z">
              <w:rPr/>
            </w:rPrChange>
          </w:rPr>
          <w:delText xml:space="preserve">showing </w:delText>
        </w:r>
      </w:del>
      <w:ins w:id="479" w:author="Allan Schwartz" w:date="2017-04-30T09:50:00Z">
        <w:r w:rsidR="00713BD1">
          <w:rPr>
            <w:sz w:val="24"/>
            <w:szCs w:val="24"/>
          </w:rPr>
          <w:t>that shows</w:t>
        </w:r>
        <w:r w:rsidR="00713BD1" w:rsidRPr="00503F91">
          <w:rPr>
            <w:sz w:val="24"/>
            <w:szCs w:val="24"/>
            <w:rPrChange w:id="480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481" w:author="Allan Schwartz" w:date="2017-04-30T07:32:00Z">
            <w:rPr/>
          </w:rPrChange>
        </w:rPr>
        <w:t xml:space="preserve">me vital information about my Haifa apartment.  </w:t>
      </w:r>
      <w:ins w:id="482" w:author="Allan Schwartz" w:date="2017-04-30T09:50:00Z">
        <w:r w:rsidR="00713BD1">
          <w:rPr>
            <w:sz w:val="24"/>
            <w:szCs w:val="24"/>
          </w:rPr>
          <w:t xml:space="preserve">This screenshot was taken during </w:t>
        </w:r>
      </w:ins>
      <w:del w:id="483" w:author="Allan Schwartz" w:date="2017-04-30T09:50:00Z">
        <w:r w:rsidRPr="00503F91" w:rsidDel="00713BD1">
          <w:rPr>
            <w:sz w:val="24"/>
            <w:szCs w:val="24"/>
            <w:rPrChange w:id="484" w:author="Allan Schwartz" w:date="2017-04-30T07:32:00Z">
              <w:rPr/>
            </w:rPrChange>
          </w:rPr>
          <w:delText xml:space="preserve">It was during </w:delText>
        </w:r>
      </w:del>
      <w:r w:rsidRPr="00503F91">
        <w:rPr>
          <w:sz w:val="24"/>
          <w:szCs w:val="24"/>
          <w:rPrChange w:id="485" w:author="Allan Schwartz" w:date="2017-04-30T07:32:00Z">
            <w:rPr/>
          </w:rPrChange>
        </w:rPr>
        <w:t xml:space="preserve">the </w:t>
      </w:r>
      <w:del w:id="486" w:author="Allan Schwartz" w:date="2017-04-30T07:26:00Z">
        <w:r w:rsidRPr="00942CF1" w:rsidDel="00503F91">
          <w:rPr>
            <w:i/>
            <w:sz w:val="24"/>
            <w:szCs w:val="24"/>
            <w:rPrChange w:id="487" w:author="Allan Schwartz" w:date="2017-04-30T08:11:00Z">
              <w:rPr/>
            </w:rPrChange>
          </w:rPr>
          <w:delText>Khamsin</w:delText>
        </w:r>
      </w:del>
      <w:ins w:id="488" w:author="Michael Diamond" w:date="2017-04-30T09:16:00Z">
        <w:del w:id="489" w:author="Allan Schwartz" w:date="2017-04-30T07:26:00Z">
          <w:r w:rsidRPr="00942CF1" w:rsidDel="00503F91">
            <w:rPr>
              <w:i/>
              <w:sz w:val="24"/>
              <w:szCs w:val="24"/>
              <w:rPrChange w:id="490" w:author="Allan Schwartz" w:date="2017-04-30T08:11:00Z">
                <w:rPr/>
              </w:rPrChange>
            </w:rPr>
            <w:commentReference w:id="491"/>
          </w:r>
        </w:del>
      </w:ins>
      <w:proofErr w:type="spellStart"/>
      <w:ins w:id="492" w:author="Allan Schwartz" w:date="2017-04-30T07:26:00Z">
        <w:r w:rsidR="00503F91" w:rsidRPr="00942CF1">
          <w:rPr>
            <w:i/>
            <w:sz w:val="24"/>
            <w:szCs w:val="24"/>
            <w:rPrChange w:id="493" w:author="Allan Schwartz" w:date="2017-04-30T08:11:00Z">
              <w:rPr/>
            </w:rPrChange>
          </w:rPr>
          <w:t>Sharav</w:t>
        </w:r>
        <w:proofErr w:type="spellEnd"/>
        <w:r w:rsidR="00503F91" w:rsidRPr="00503F91">
          <w:rPr>
            <w:sz w:val="24"/>
            <w:szCs w:val="24"/>
            <w:rPrChange w:id="494" w:author="Allan Schwartz" w:date="2017-04-30T07:32:00Z">
              <w:rPr/>
            </w:rPrChange>
          </w:rPr>
          <w:t xml:space="preserve"> </w:t>
        </w:r>
      </w:ins>
      <w:ins w:id="495" w:author="Allan Schwartz" w:date="2017-04-30T08:11:00Z">
        <w:r w:rsidR="00942CF1">
          <w:rPr>
            <w:sz w:val="24"/>
            <w:szCs w:val="24"/>
          </w:rPr>
          <w:t xml:space="preserve">(Israeli heat wave) </w:t>
        </w:r>
      </w:ins>
    </w:p>
    <w:p w14:paraId="0AF09E03" w14:textId="77777777" w:rsidR="00C562B8" w:rsidRPr="00C562B8" w:rsidDel="00503F91" w:rsidRDefault="00862C39">
      <w:pPr>
        <w:rPr>
          <w:del w:id="496" w:author="Allan Schwartz" w:date="2017-04-30T07:26:00Z"/>
          <w:sz w:val="24"/>
          <w:szCs w:val="24"/>
          <w:rPrChange w:id="497" w:author="Allan Schwartz" w:date="2017-04-30T07:32:00Z">
            <w:rPr>
              <w:del w:id="498" w:author="Allan Schwartz" w:date="2017-04-30T07:26:00Z"/>
            </w:rPr>
          </w:rPrChange>
        </w:rPr>
      </w:pPr>
      <w:del w:id="499" w:author="Allan Schwartz" w:date="2017-04-30T07:26:00Z">
        <w:r w:rsidRPr="00503F91" w:rsidDel="00503F91">
          <w:rPr>
            <w:sz w:val="24"/>
            <w:szCs w:val="24"/>
            <w:rPrChange w:id="500" w:author="Allan Schwartz" w:date="2017-04-30T07:32:00Z">
              <w:rPr/>
            </w:rPrChange>
          </w:rPr>
          <w:delText>https://en.wikipedia.org/wiki/Khamsin</w:delText>
        </w:r>
      </w:del>
    </w:p>
    <w:p w14:paraId="4BEA9A47" w14:textId="77777777" w:rsidR="00C562B8" w:rsidRPr="00C562B8" w:rsidRDefault="00862C39">
      <w:pPr>
        <w:rPr>
          <w:sz w:val="24"/>
          <w:szCs w:val="24"/>
          <w:rPrChange w:id="501" w:author="Allan Schwartz" w:date="2017-04-30T07:32:00Z">
            <w:rPr/>
          </w:rPrChange>
        </w:rPr>
      </w:pPr>
      <w:del w:id="502" w:author="Allan Schwartz" w:date="2017-04-30T07:26:00Z">
        <w:r w:rsidRPr="00503F91" w:rsidDel="00503F91">
          <w:rPr>
            <w:sz w:val="24"/>
            <w:szCs w:val="24"/>
            <w:rPrChange w:id="503" w:author="Allan Schwartz" w:date="2017-04-30T07:32:00Z">
              <w:rPr/>
            </w:rPrChange>
          </w:rPr>
          <w:delText xml:space="preserve"> </w:delText>
        </w:r>
      </w:del>
      <w:r w:rsidRPr="00503F91">
        <w:rPr>
          <w:sz w:val="24"/>
          <w:szCs w:val="24"/>
          <w:rPrChange w:id="504" w:author="Allan Schwartz" w:date="2017-04-30T07:32:00Z">
            <w:rPr/>
          </w:rPrChange>
        </w:rPr>
        <w:t>last week</w:t>
      </w:r>
      <w:del w:id="505" w:author="Allan Schwartz" w:date="2017-04-30T09:50:00Z">
        <w:r w:rsidRPr="00503F91" w:rsidDel="00713BD1">
          <w:rPr>
            <w:sz w:val="24"/>
            <w:szCs w:val="24"/>
            <w:rPrChange w:id="506" w:author="Allan Schwartz" w:date="2017-04-30T07:32:00Z">
              <w:rPr/>
            </w:rPrChange>
          </w:rPr>
          <w:delText>,</w:delText>
        </w:r>
      </w:del>
      <w:r w:rsidRPr="00503F91">
        <w:rPr>
          <w:sz w:val="24"/>
          <w:szCs w:val="24"/>
          <w:rPrChange w:id="507" w:author="Allan Schwartz" w:date="2017-04-30T07:32:00Z">
            <w:rPr/>
          </w:rPrChange>
        </w:rPr>
        <w:t xml:space="preserve"> so it was very warm in the apartment.</w:t>
      </w:r>
    </w:p>
    <w:p w14:paraId="022D70AF" w14:textId="77777777" w:rsidR="00C562B8" w:rsidRPr="00C562B8" w:rsidRDefault="00C562B8">
      <w:pPr>
        <w:rPr>
          <w:sz w:val="24"/>
          <w:szCs w:val="24"/>
          <w:rPrChange w:id="508" w:author="Allan Schwartz" w:date="2017-04-30T07:32:00Z">
            <w:rPr/>
          </w:rPrChange>
        </w:rPr>
      </w:pPr>
    </w:p>
    <w:p w14:paraId="2448A9B7" w14:textId="5B85F722" w:rsidR="00C562B8" w:rsidRPr="00C562B8" w:rsidRDefault="00862C39">
      <w:pPr>
        <w:rPr>
          <w:sz w:val="24"/>
          <w:szCs w:val="24"/>
          <w:rPrChange w:id="509" w:author="Allan Schwartz" w:date="2017-04-30T07:32:00Z">
            <w:rPr/>
          </w:rPrChange>
        </w:rPr>
      </w:pPr>
      <w:del w:id="510" w:author="Allan Schwartz" w:date="2017-04-30T07:51:00Z">
        <w:r w:rsidRPr="00503F91" w:rsidDel="0081377A">
          <w:rPr>
            <w:sz w:val="24"/>
            <w:szCs w:val="24"/>
            <w:rPrChange w:id="511" w:author="Allan Schwartz" w:date="2017-04-30T07:32:00Z">
              <w:rPr/>
            </w:rPrChange>
          </w:rPr>
          <w:delText>However,  I</w:delText>
        </w:r>
      </w:del>
      <w:ins w:id="512" w:author="Allan Schwartz" w:date="2017-04-30T07:51:00Z">
        <w:r w:rsidR="0081377A" w:rsidRPr="00503F91">
          <w:rPr>
            <w:sz w:val="24"/>
            <w:szCs w:val="24"/>
          </w:rPr>
          <w:t>I</w:t>
        </w:r>
      </w:ins>
      <w:r w:rsidRPr="00503F91">
        <w:rPr>
          <w:sz w:val="24"/>
          <w:szCs w:val="24"/>
          <w:rPrChange w:id="513" w:author="Allan Schwartz" w:date="2017-04-30T07:32:00Z">
            <w:rPr/>
          </w:rPrChange>
        </w:rPr>
        <w:t xml:space="preserve"> </w:t>
      </w:r>
      <w:del w:id="514" w:author="Allan Schwartz" w:date="2017-04-30T09:51:00Z">
        <w:r w:rsidRPr="00503F91" w:rsidDel="00713BD1">
          <w:rPr>
            <w:sz w:val="24"/>
            <w:szCs w:val="24"/>
            <w:rPrChange w:id="515" w:author="Allan Schwartz" w:date="2017-04-30T07:32:00Z">
              <w:rPr/>
            </w:rPrChange>
          </w:rPr>
          <w:delText>have been</w:delText>
        </w:r>
      </w:del>
      <w:ins w:id="516" w:author="Allan Schwartz" w:date="2017-04-30T09:51:00Z">
        <w:r w:rsidR="00713BD1">
          <w:rPr>
            <w:sz w:val="24"/>
            <w:szCs w:val="24"/>
          </w:rPr>
          <w:t>was</w:t>
        </w:r>
      </w:ins>
      <w:r w:rsidRPr="00503F91">
        <w:rPr>
          <w:sz w:val="24"/>
          <w:szCs w:val="24"/>
          <w:rPrChange w:id="517" w:author="Allan Schwartz" w:date="2017-04-30T07:32:00Z">
            <w:rPr/>
          </w:rPrChange>
        </w:rPr>
        <w:t xml:space="preserve"> concerned about the mass deployment of </w:t>
      </w:r>
      <w:del w:id="518" w:author="Allan Schwartz" w:date="2017-04-30T09:51:00Z">
        <w:r w:rsidRPr="00503F91" w:rsidDel="00713BD1">
          <w:rPr>
            <w:sz w:val="24"/>
            <w:szCs w:val="24"/>
            <w:rPrChange w:id="519" w:author="Allan Schwartz" w:date="2017-04-30T07:32:00Z">
              <w:rPr/>
            </w:rPrChange>
          </w:rPr>
          <w:delText xml:space="preserve">this kind of technology </w:delText>
        </w:r>
      </w:del>
      <w:ins w:id="520" w:author="Allan Schwartz" w:date="2017-04-30T09:51:00Z">
        <w:r w:rsidR="00713BD1">
          <w:rPr>
            <w:sz w:val="24"/>
            <w:szCs w:val="24"/>
          </w:rPr>
          <w:t xml:space="preserve">Cayenne temperature sensors </w:t>
        </w:r>
      </w:ins>
      <w:r w:rsidRPr="00503F91">
        <w:rPr>
          <w:sz w:val="24"/>
          <w:szCs w:val="24"/>
          <w:rPrChange w:id="521" w:author="Allan Schwartz" w:date="2017-04-30T07:32:00Z">
            <w:rPr/>
          </w:rPrChange>
        </w:rPr>
        <w:t xml:space="preserve">for </w:t>
      </w:r>
      <w:del w:id="522" w:author="Allan Schwartz" w:date="2017-04-30T09:51:00Z">
        <w:r w:rsidRPr="00503F91" w:rsidDel="00713BD1">
          <w:rPr>
            <w:sz w:val="24"/>
            <w:szCs w:val="24"/>
            <w:rPrChange w:id="523" w:author="Allan Schwartz" w:date="2017-04-30T07:32:00Z">
              <w:rPr/>
            </w:rPrChange>
          </w:rPr>
          <w:delText xml:space="preserve">a number </w:delText>
        </w:r>
      </w:del>
      <w:ins w:id="524" w:author="Allan Schwartz" w:date="2017-04-30T09:51:00Z">
        <w:r w:rsidR="00713BD1">
          <w:rPr>
            <w:sz w:val="24"/>
            <w:szCs w:val="24"/>
          </w:rPr>
          <w:t>several</w:t>
        </w:r>
        <w:r w:rsidR="00713BD1" w:rsidRPr="00503F91">
          <w:rPr>
            <w:sz w:val="24"/>
            <w:szCs w:val="24"/>
            <w:rPrChange w:id="525" w:author="Allan Schwartz" w:date="2017-04-30T07:32:00Z">
              <w:rPr/>
            </w:rPrChange>
          </w:rPr>
          <w:t xml:space="preserve"> </w:t>
        </w:r>
      </w:ins>
      <w:del w:id="526" w:author="Allan Schwartz" w:date="2017-04-30T09:51:00Z">
        <w:r w:rsidRPr="00503F91" w:rsidDel="00713BD1">
          <w:rPr>
            <w:sz w:val="24"/>
            <w:szCs w:val="24"/>
            <w:rPrChange w:id="527" w:author="Allan Schwartz" w:date="2017-04-30T07:32:00Z">
              <w:rPr/>
            </w:rPrChange>
          </w:rPr>
          <w:delText xml:space="preserve">of </w:delText>
        </w:r>
      </w:del>
      <w:r w:rsidRPr="00503F91">
        <w:rPr>
          <w:sz w:val="24"/>
          <w:szCs w:val="24"/>
          <w:rPrChange w:id="528" w:author="Allan Schwartz" w:date="2017-04-30T07:32:00Z">
            <w:rPr/>
          </w:rPrChange>
        </w:rPr>
        <w:t>reasons:</w:t>
      </w:r>
    </w:p>
    <w:p w14:paraId="12A3978B" w14:textId="77777777" w:rsidR="00C562B8" w:rsidRPr="00C562B8" w:rsidRDefault="00C562B8">
      <w:pPr>
        <w:rPr>
          <w:sz w:val="24"/>
          <w:szCs w:val="24"/>
          <w:rPrChange w:id="529" w:author="Allan Schwartz" w:date="2017-04-30T07:32:00Z">
            <w:rPr/>
          </w:rPrChange>
        </w:rPr>
      </w:pPr>
    </w:p>
    <w:p w14:paraId="28F9739C" w14:textId="77777777" w:rsidR="00C562B8" w:rsidRPr="00C562B8" w:rsidRDefault="00862C39">
      <w:pPr>
        <w:pStyle w:val="ListParagraph"/>
        <w:numPr>
          <w:ilvl w:val="0"/>
          <w:numId w:val="1"/>
        </w:numPr>
        <w:rPr>
          <w:sz w:val="24"/>
          <w:szCs w:val="24"/>
          <w:rPrChange w:id="530" w:author="Allan Schwartz" w:date="2017-04-30T07:32:00Z">
            <w:rPr/>
          </w:rPrChange>
        </w:rPr>
      </w:pPr>
      <w:r w:rsidRPr="00503F91">
        <w:rPr>
          <w:sz w:val="24"/>
          <w:szCs w:val="24"/>
          <w:rPrChange w:id="531" w:author="Allan Schwartz" w:date="2017-04-30T07:32:00Z">
            <w:rPr/>
          </w:rPrChange>
        </w:rPr>
        <w:t xml:space="preserve">Packaging.  We amateurs suck at packaging.  My Cayenne server with wires hanging out looks </w:t>
      </w:r>
      <w:del w:id="532" w:author="Allan Schwartz" w:date="2017-04-30T09:52:00Z">
        <w:r w:rsidRPr="00503F91" w:rsidDel="00713BD1">
          <w:rPr>
            <w:sz w:val="24"/>
            <w:szCs w:val="24"/>
            <w:rPrChange w:id="533" w:author="Allan Schwartz" w:date="2017-04-30T07:32:00Z">
              <w:rPr/>
            </w:rPrChange>
          </w:rPr>
          <w:delText xml:space="preserve">a little </w:delText>
        </w:r>
      </w:del>
      <w:r w:rsidRPr="00503F91">
        <w:rPr>
          <w:sz w:val="24"/>
          <w:szCs w:val="24"/>
          <w:rPrChange w:id="534" w:author="Allan Schwartz" w:date="2017-04-30T07:32:00Z">
            <w:rPr/>
          </w:rPrChange>
        </w:rPr>
        <w:t xml:space="preserve">unsightly.  </w:t>
      </w:r>
    </w:p>
    <w:p w14:paraId="04D4DF6C" w14:textId="3AF80746" w:rsidR="00C562B8" w:rsidRPr="00C562B8" w:rsidDel="00EB3ECC" w:rsidRDefault="00862C39">
      <w:pPr>
        <w:pStyle w:val="ListParagraph"/>
        <w:numPr>
          <w:ilvl w:val="0"/>
          <w:numId w:val="1"/>
        </w:numPr>
        <w:rPr>
          <w:del w:id="535" w:author="Allan Schwartz" w:date="2017-04-30T08:03:00Z"/>
          <w:sz w:val="24"/>
          <w:szCs w:val="24"/>
          <w:rPrChange w:id="536" w:author="Allan Schwartz" w:date="2017-04-30T07:32:00Z">
            <w:rPr>
              <w:del w:id="537" w:author="Allan Schwartz" w:date="2017-04-30T08:03:00Z"/>
            </w:rPr>
          </w:rPrChange>
        </w:rPr>
      </w:pPr>
      <w:del w:id="538" w:author="Allan Schwartz" w:date="2017-04-30T08:03:00Z">
        <w:r w:rsidRPr="00503F91" w:rsidDel="00EB3ECC">
          <w:rPr>
            <w:sz w:val="24"/>
            <w:szCs w:val="24"/>
            <w:rPrChange w:id="539" w:author="Allan Schwartz" w:date="2017-04-30T07:32:00Z">
              <w:rPr/>
            </w:rPrChange>
          </w:rPr>
          <w:delText>&lt;picture&gt;</w:delText>
        </w:r>
      </w:del>
    </w:p>
    <w:p w14:paraId="13C73F7B" w14:textId="1EBCE24C" w:rsidR="0081377A" w:rsidRPr="00503F91" w:rsidDel="00EB3ECC" w:rsidRDefault="00862C39">
      <w:pPr>
        <w:pStyle w:val="ListParagraph"/>
        <w:numPr>
          <w:ilvl w:val="0"/>
          <w:numId w:val="1"/>
        </w:numPr>
        <w:rPr>
          <w:del w:id="540" w:author="Allan Schwartz" w:date="2017-04-30T08:03:00Z"/>
          <w:sz w:val="24"/>
          <w:szCs w:val="24"/>
          <w:rPrChange w:id="541" w:author="Allan Schwartz" w:date="2017-04-30T07:32:00Z">
            <w:rPr>
              <w:del w:id="542" w:author="Allan Schwartz" w:date="2017-04-30T08:03:00Z"/>
            </w:rPr>
          </w:rPrChange>
        </w:rPr>
      </w:pPr>
      <w:r w:rsidRPr="00503F91">
        <w:rPr>
          <w:sz w:val="24"/>
          <w:szCs w:val="24"/>
          <w:rPrChange w:id="543" w:author="Allan Schwartz" w:date="2017-04-30T07:32:00Z">
            <w:rPr/>
          </w:rPrChange>
        </w:rPr>
        <w:t>It</w:t>
      </w:r>
      <w:ins w:id="544" w:author="Allan Schwartz" w:date="2017-04-30T09:52:00Z">
        <w:r w:rsidR="00713BD1">
          <w:rPr>
            <w:sz w:val="24"/>
            <w:szCs w:val="24"/>
          </w:rPr>
          <w:t>’</w:t>
        </w:r>
      </w:ins>
      <w:r w:rsidRPr="00503F91">
        <w:rPr>
          <w:sz w:val="24"/>
          <w:szCs w:val="24"/>
          <w:rPrChange w:id="545" w:author="Allan Schwartz" w:date="2017-04-30T07:32:00Z">
            <w:rPr/>
          </w:rPrChange>
        </w:rPr>
        <w:t xml:space="preserve">s even </w:t>
      </w:r>
      <w:del w:id="546" w:author="Allan Schwartz" w:date="2017-04-30T09:52:00Z">
        <w:r w:rsidRPr="00503F91" w:rsidDel="00713BD1">
          <w:rPr>
            <w:sz w:val="24"/>
            <w:szCs w:val="24"/>
            <w:rPrChange w:id="547" w:author="Allan Schwartz" w:date="2017-04-30T07:32:00Z">
              <w:rPr/>
            </w:rPrChange>
          </w:rPr>
          <w:delText xml:space="preserve">harder </w:delText>
        </w:r>
      </w:del>
      <w:ins w:id="548" w:author="Allan Schwartz" w:date="2017-04-30T09:52:00Z">
        <w:r w:rsidR="00713BD1">
          <w:rPr>
            <w:sz w:val="24"/>
            <w:szCs w:val="24"/>
          </w:rPr>
          <w:t>more difficult</w:t>
        </w:r>
        <w:r w:rsidR="00713BD1" w:rsidRPr="00503F91">
          <w:rPr>
            <w:sz w:val="24"/>
            <w:szCs w:val="24"/>
            <w:rPrChange w:id="549" w:author="Allan Schwartz" w:date="2017-04-30T07:32:00Z">
              <w:rPr/>
            </w:rPrChange>
          </w:rPr>
          <w:t xml:space="preserve"> </w:t>
        </w:r>
      </w:ins>
      <w:r w:rsidRPr="00503F91">
        <w:rPr>
          <w:sz w:val="24"/>
          <w:szCs w:val="24"/>
          <w:rPrChange w:id="550" w:author="Allan Schwartz" w:date="2017-04-30T07:32:00Z">
            <w:rPr/>
          </w:rPrChange>
        </w:rPr>
        <w:t>to make these waterproof</w:t>
      </w:r>
      <w:ins w:id="551" w:author="Allan Schwartz" w:date="2017-04-30T08:03:00Z">
        <w:r w:rsidR="00EB3ECC">
          <w:rPr>
            <w:sz w:val="24"/>
            <w:szCs w:val="24"/>
          </w:rPr>
          <w:t xml:space="preserve">.  Here is a </w:t>
        </w:r>
      </w:ins>
      <w:ins w:id="552" w:author="Allan Schwartz" w:date="2017-04-30T09:52:00Z">
        <w:r w:rsidR="00713BD1">
          <w:rPr>
            <w:sz w:val="24"/>
            <w:szCs w:val="24"/>
          </w:rPr>
          <w:t>photo</w:t>
        </w:r>
      </w:ins>
      <w:ins w:id="553" w:author="Allan Schwartz" w:date="2017-04-30T08:03:00Z">
        <w:r w:rsidR="00EB3ECC">
          <w:rPr>
            <w:sz w:val="24"/>
            <w:szCs w:val="24"/>
          </w:rPr>
          <w:t xml:space="preserve"> of Mike’s </w:t>
        </w:r>
      </w:ins>
    </w:p>
    <w:p w14:paraId="5DDB0F0C" w14:textId="3DE576AD" w:rsidR="00C562B8" w:rsidRPr="00C562B8" w:rsidRDefault="00862C39">
      <w:pPr>
        <w:pStyle w:val="ListParagraph"/>
        <w:numPr>
          <w:ilvl w:val="0"/>
          <w:numId w:val="1"/>
        </w:numPr>
        <w:rPr>
          <w:sz w:val="24"/>
          <w:szCs w:val="24"/>
          <w:rPrChange w:id="554" w:author="Allan Schwartz" w:date="2017-04-30T07:32:00Z">
            <w:rPr/>
          </w:rPrChange>
        </w:rPr>
      </w:pPr>
      <w:del w:id="555" w:author="Allan Schwartz" w:date="2017-04-30T08:03:00Z">
        <w:r w:rsidRPr="00503F91" w:rsidDel="00EB3ECC">
          <w:rPr>
            <w:sz w:val="24"/>
            <w:szCs w:val="24"/>
            <w:rPrChange w:id="556" w:author="Allan Schwartz" w:date="2017-04-30T07:32:00Z">
              <w:rPr/>
            </w:rPrChange>
          </w:rPr>
          <w:delText xml:space="preserve">&lt;mike’s picture of his </w:delText>
        </w:r>
      </w:del>
      <w:r w:rsidRPr="00503F91">
        <w:rPr>
          <w:sz w:val="24"/>
          <w:szCs w:val="24"/>
          <w:rPrChange w:id="557" w:author="Allan Schwartz" w:date="2017-04-30T07:32:00Z">
            <w:rPr/>
          </w:rPrChange>
        </w:rPr>
        <w:t xml:space="preserve">patio temperature sensor </w:t>
      </w:r>
      <w:del w:id="558" w:author="Allan Schwartz" w:date="2017-04-30T08:03:00Z">
        <w:r w:rsidRPr="00503F91" w:rsidDel="00EB3ECC">
          <w:rPr>
            <w:sz w:val="24"/>
            <w:szCs w:val="24"/>
            <w:rPrChange w:id="559" w:author="Allan Schwartz" w:date="2017-04-30T07:32:00Z">
              <w:rPr/>
            </w:rPrChange>
          </w:rPr>
          <w:delText>in the recycled nose spray bottle&gt;</w:delText>
        </w:r>
      </w:del>
      <w:ins w:id="560" w:author="Michael Diamond" w:date="2017-04-30T09:17:00Z">
        <w:del w:id="561" w:author="Allan Schwartz" w:date="2017-04-30T08:03:00Z">
          <w:r w:rsidRPr="00503F91" w:rsidDel="00EB3ECC">
            <w:rPr>
              <w:sz w:val="24"/>
              <w:szCs w:val="24"/>
              <w:rPrChange w:id="562" w:author="Allan Schwartz" w:date="2017-04-30T07:32:00Z">
                <w:rPr/>
              </w:rPrChange>
            </w:rPr>
            <w:delText xml:space="preserve"> </w:delText>
          </w:r>
        </w:del>
      </w:ins>
      <w:ins w:id="563" w:author="Allan Schwartz" w:date="2017-04-30T07:58:00Z">
        <w:r w:rsidR="0081377A">
          <w:rPr>
            <w:sz w:val="24"/>
            <w:szCs w:val="24"/>
          </w:rPr>
          <w:t>(with no offense to M</w:t>
        </w:r>
        <w:r w:rsidR="00713BD1">
          <w:rPr>
            <w:sz w:val="24"/>
            <w:szCs w:val="24"/>
          </w:rPr>
          <w:t>ike … it’s a brilliant solution</w:t>
        </w:r>
        <w:r w:rsidR="0081377A">
          <w:rPr>
            <w:sz w:val="24"/>
            <w:szCs w:val="24"/>
          </w:rPr>
          <w:t xml:space="preserve"> as a homemade device)</w:t>
        </w:r>
      </w:ins>
    </w:p>
    <w:p w14:paraId="37DD367F" w14:textId="77777777" w:rsidR="00C562B8" w:rsidRPr="00C562B8" w:rsidDel="0081377A" w:rsidRDefault="00C562B8">
      <w:pPr>
        <w:rPr>
          <w:del w:id="564" w:author="Allan Schwartz" w:date="2017-04-30T07:51:00Z"/>
          <w:sz w:val="24"/>
          <w:szCs w:val="24"/>
          <w:rPrChange w:id="565" w:author="Allan Schwartz" w:date="2017-04-30T07:32:00Z">
            <w:rPr>
              <w:del w:id="566" w:author="Allan Schwartz" w:date="2017-04-30T07:51:00Z"/>
            </w:rPr>
          </w:rPrChange>
        </w:rPr>
      </w:pPr>
    </w:p>
    <w:p w14:paraId="3C8078A2" w14:textId="77777777" w:rsidR="00C562B8" w:rsidRPr="00C562B8" w:rsidDel="0081377A" w:rsidRDefault="00862C39">
      <w:pPr>
        <w:rPr>
          <w:del w:id="567" w:author="Allan Schwartz" w:date="2017-04-30T07:51:00Z"/>
          <w:sz w:val="24"/>
          <w:szCs w:val="24"/>
          <w:rPrChange w:id="568" w:author="Allan Schwartz" w:date="2017-04-30T07:32:00Z">
            <w:rPr>
              <w:del w:id="569" w:author="Allan Schwartz" w:date="2017-04-30T07:51:00Z"/>
            </w:rPr>
          </w:rPrChange>
        </w:rPr>
        <w:pPrChange w:id="570" w:author="Allan Schwartz" w:date="2017-04-30T07:51:00Z">
          <w:pPr>
            <w:pStyle w:val="ListParagraph"/>
            <w:numPr>
              <w:numId w:val="1"/>
            </w:numPr>
            <w:tabs>
              <w:tab w:val="num" w:pos="0"/>
            </w:tabs>
            <w:ind w:hanging="360"/>
          </w:pPr>
        </w:pPrChange>
      </w:pPr>
      <w:del w:id="571" w:author="Allan Schwartz" w:date="2017-04-30T07:51:00Z">
        <w:r w:rsidRPr="00503F91" w:rsidDel="0081377A">
          <w:rPr>
            <w:sz w:val="24"/>
            <w:szCs w:val="24"/>
            <w:rPrChange w:id="572" w:author="Allan Schwartz" w:date="2017-04-30T07:32:00Z">
              <w:rPr/>
            </w:rPrChange>
          </w:rPr>
          <w:delText>Network load … it’s a little hard to throttle the amount of traffic between the Cayenne server and the network servers.  And limit its use of the Rasp. Pi CPU, for example.</w:delText>
        </w:r>
      </w:del>
    </w:p>
    <w:p w14:paraId="27A0B82B" w14:textId="77777777" w:rsidR="00C562B8" w:rsidRPr="00C562B8" w:rsidDel="0081377A" w:rsidRDefault="00862C39">
      <w:pPr>
        <w:rPr>
          <w:del w:id="573" w:author="Allan Schwartz" w:date="2017-04-30T07:51:00Z"/>
          <w:sz w:val="24"/>
          <w:szCs w:val="24"/>
          <w:rPrChange w:id="574" w:author="Allan Schwartz" w:date="2017-04-30T07:32:00Z">
            <w:rPr>
              <w:del w:id="575" w:author="Allan Schwartz" w:date="2017-04-30T07:51:00Z"/>
            </w:rPr>
          </w:rPrChange>
        </w:rPr>
        <w:pPrChange w:id="576" w:author="Allan Schwartz" w:date="2017-04-30T07:51:00Z">
          <w:pPr>
            <w:pStyle w:val="ListParagraph"/>
            <w:numPr>
              <w:numId w:val="1"/>
            </w:numPr>
            <w:tabs>
              <w:tab w:val="num" w:pos="0"/>
            </w:tabs>
            <w:ind w:hanging="360"/>
          </w:pPr>
        </w:pPrChange>
      </w:pPr>
      <w:del w:id="577" w:author="Allan Schwartz" w:date="2017-04-30T07:51:00Z">
        <w:r w:rsidRPr="00503F91" w:rsidDel="0081377A">
          <w:rPr>
            <w:sz w:val="24"/>
            <w:szCs w:val="24"/>
            <w:rPrChange w:id="578" w:author="Allan Schwartz" w:date="2017-04-30T07:32:00Z">
              <w:rPr/>
            </w:rPrChange>
          </w:rPr>
          <w:delText>Integration with other IOT devices.  This is still very difficult</w:delText>
        </w:r>
      </w:del>
    </w:p>
    <w:p w14:paraId="5BC610E0" w14:textId="77777777" w:rsidR="00C562B8" w:rsidRPr="00C562B8" w:rsidDel="0081377A" w:rsidRDefault="00862C39">
      <w:pPr>
        <w:rPr>
          <w:del w:id="579" w:author="Allan Schwartz" w:date="2017-04-30T07:51:00Z"/>
          <w:sz w:val="24"/>
          <w:szCs w:val="24"/>
          <w:rPrChange w:id="580" w:author="Allan Schwartz" w:date="2017-04-30T07:32:00Z">
            <w:rPr>
              <w:del w:id="581" w:author="Allan Schwartz" w:date="2017-04-30T07:51:00Z"/>
            </w:rPr>
          </w:rPrChange>
        </w:rPr>
        <w:pPrChange w:id="582" w:author="Allan Schwartz" w:date="2017-04-30T07:51:00Z">
          <w:pPr>
            <w:pStyle w:val="ListParagraph"/>
            <w:numPr>
              <w:numId w:val="1"/>
            </w:numPr>
            <w:tabs>
              <w:tab w:val="num" w:pos="0"/>
            </w:tabs>
            <w:ind w:hanging="360"/>
          </w:pPr>
        </w:pPrChange>
      </w:pPr>
      <w:del w:id="583" w:author="Allan Schwartz" w:date="2017-04-30T07:51:00Z">
        <w:r w:rsidRPr="00503F91" w:rsidDel="0081377A">
          <w:rPr>
            <w:sz w:val="24"/>
            <w:szCs w:val="24"/>
            <w:rPrChange w:id="584" w:author="Allan Schwartz" w:date="2017-04-30T07:32:00Z">
              <w:rPr/>
            </w:rPrChange>
          </w:rPr>
          <w:delText>The user interface, while flexible, is somewhat ugly.</w:delText>
        </w:r>
      </w:del>
    </w:p>
    <w:p w14:paraId="5882579C" w14:textId="77777777" w:rsidR="00C562B8" w:rsidRPr="00C562B8" w:rsidDel="0081377A" w:rsidRDefault="00862C39">
      <w:pPr>
        <w:rPr>
          <w:del w:id="585" w:author="Allan Schwartz" w:date="2017-04-30T07:52:00Z"/>
          <w:sz w:val="24"/>
          <w:szCs w:val="24"/>
          <w:rPrChange w:id="586" w:author="Allan Schwartz" w:date="2017-04-30T07:32:00Z">
            <w:rPr>
              <w:del w:id="587" w:author="Allan Schwartz" w:date="2017-04-30T07:52:00Z"/>
            </w:rPr>
          </w:rPrChange>
        </w:rPr>
        <w:pPrChange w:id="588" w:author="Allan Schwartz" w:date="2017-04-30T07:51:00Z">
          <w:pPr>
            <w:pStyle w:val="ListParagraph"/>
            <w:numPr>
              <w:numId w:val="1"/>
            </w:numPr>
            <w:tabs>
              <w:tab w:val="num" w:pos="0"/>
            </w:tabs>
            <w:ind w:hanging="360"/>
          </w:pPr>
        </w:pPrChange>
      </w:pPr>
      <w:del w:id="589" w:author="Allan Schwartz" w:date="2017-04-30T07:51:00Z">
        <w:r w:rsidRPr="00503F91" w:rsidDel="0081377A">
          <w:rPr>
            <w:sz w:val="24"/>
            <w:szCs w:val="24"/>
            <w:rPrChange w:id="590" w:author="Allan Schwartz" w:date="2017-04-30T07:32:00Z">
              <w:rPr/>
            </w:rPrChange>
          </w:rPr>
          <w:delText>Power.  And this is the biggest problem.  The number one problem.  Michael has</w:delText>
        </w:r>
      </w:del>
      <w:del w:id="591" w:author="Allan Schwartz" w:date="2017-04-30T07:52:00Z">
        <w:r w:rsidRPr="00503F91" w:rsidDel="0081377A">
          <w:rPr>
            <w:sz w:val="24"/>
            <w:szCs w:val="24"/>
            <w:rPrChange w:id="592" w:author="Allan Schwartz" w:date="2017-04-30T07:32:00Z">
              <w:rPr/>
            </w:rPrChange>
          </w:rPr>
          <w:delText xml:space="preserve"> addressed it here &lt;link&gt;, but Raspberry Pi systems wants to be close to, and plugged into an electrical outlet.</w:delText>
        </w:r>
      </w:del>
    </w:p>
    <w:p w14:paraId="1B67EDA4" w14:textId="77777777" w:rsidR="00C562B8" w:rsidRPr="00C562B8" w:rsidDel="0081377A" w:rsidRDefault="00C562B8">
      <w:pPr>
        <w:rPr>
          <w:del w:id="593" w:author="Allan Schwartz" w:date="2017-04-30T07:52:00Z"/>
          <w:sz w:val="24"/>
          <w:szCs w:val="24"/>
          <w:rPrChange w:id="594" w:author="Allan Schwartz" w:date="2017-04-30T07:32:00Z">
            <w:rPr>
              <w:del w:id="595" w:author="Allan Schwartz" w:date="2017-04-30T07:52:00Z"/>
            </w:rPr>
          </w:rPrChange>
        </w:rPr>
      </w:pPr>
    </w:p>
    <w:p w14:paraId="7D146A9E" w14:textId="77777777" w:rsidR="00C562B8" w:rsidRPr="00C562B8" w:rsidDel="0081377A" w:rsidRDefault="00862C39">
      <w:pPr>
        <w:rPr>
          <w:del w:id="596" w:author="Allan Schwartz" w:date="2017-04-30T07:52:00Z"/>
          <w:sz w:val="24"/>
          <w:szCs w:val="24"/>
          <w:rPrChange w:id="597" w:author="Allan Schwartz" w:date="2017-04-30T07:32:00Z">
            <w:rPr>
              <w:del w:id="598" w:author="Allan Schwartz" w:date="2017-04-30T07:52:00Z"/>
            </w:rPr>
          </w:rPrChange>
        </w:rPr>
      </w:pPr>
      <w:del w:id="599" w:author="Allan Schwartz" w:date="2017-04-30T07:52:00Z">
        <w:r w:rsidRPr="00503F91" w:rsidDel="0081377A">
          <w:rPr>
            <w:sz w:val="24"/>
            <w:szCs w:val="24"/>
            <w:rPrChange w:id="600" w:author="Allan Schwartz" w:date="2017-04-30T07:32:00Z">
              <w:rPr/>
            </w:rPrChange>
          </w:rPr>
          <w:delText>So my goal was to find a COTS (commercial off-the-shelf) device, that was battery-based.  And I found this:</w:delText>
        </w:r>
      </w:del>
    </w:p>
    <w:p w14:paraId="134B1887" w14:textId="77777777" w:rsidR="0081377A" w:rsidRDefault="0081377A">
      <w:pPr>
        <w:rPr>
          <w:ins w:id="601" w:author="Allan Schwartz" w:date="2017-04-30T07:52:00Z"/>
          <w:sz w:val="24"/>
          <w:szCs w:val="24"/>
        </w:rPr>
      </w:pPr>
    </w:p>
    <w:p w14:paraId="42F8A086" w14:textId="6E5D61A0" w:rsidR="0081377A" w:rsidRDefault="00EB3ECC">
      <w:pPr>
        <w:rPr>
          <w:ins w:id="602" w:author="Allan Schwartz" w:date="2017-04-30T07:52:00Z"/>
          <w:sz w:val="24"/>
          <w:szCs w:val="24"/>
        </w:rPr>
      </w:pPr>
      <w:ins w:id="603" w:author="Allan Schwartz" w:date="2017-04-30T08:02:00Z">
        <w:r>
          <w:rPr>
            <w:noProof/>
            <w:sz w:val="24"/>
            <w:szCs w:val="24"/>
            <w:rPrChange w:id="604" w:author="Unknown">
              <w:rPr>
                <w:noProof/>
              </w:rPr>
            </w:rPrChange>
          </w:rPr>
          <w:lastRenderedPageBreak/>
          <w:drawing>
            <wp:inline distT="0" distB="0" distL="0" distR="0" wp14:anchorId="0F771790" wp14:editId="466D5E65">
              <wp:extent cx="2971800" cy="3959352"/>
              <wp:effectExtent l="0" t="0" r="0" b="3175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nose_spary_device.pn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1800" cy="39593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7331855" w14:textId="77777777" w:rsidR="0081377A" w:rsidRDefault="0081377A">
      <w:pPr>
        <w:rPr>
          <w:ins w:id="605" w:author="Allan Schwartz" w:date="2017-04-30T07:52:00Z"/>
          <w:sz w:val="24"/>
          <w:szCs w:val="24"/>
        </w:rPr>
      </w:pPr>
    </w:p>
    <w:p w14:paraId="5E39650C" w14:textId="77777777" w:rsidR="0081377A" w:rsidRPr="00E35328" w:rsidRDefault="0081377A" w:rsidP="0081377A">
      <w:pPr>
        <w:rPr>
          <w:ins w:id="606" w:author="Allan Schwartz" w:date="2017-04-30T07:52:00Z"/>
          <w:sz w:val="24"/>
          <w:szCs w:val="24"/>
        </w:rPr>
      </w:pPr>
    </w:p>
    <w:p w14:paraId="5AE653FA" w14:textId="7D389EC2" w:rsidR="0081377A" w:rsidRPr="00E35328" w:rsidRDefault="0081377A" w:rsidP="0081377A">
      <w:pPr>
        <w:pStyle w:val="ListParagraph"/>
        <w:numPr>
          <w:ilvl w:val="0"/>
          <w:numId w:val="1"/>
        </w:numPr>
        <w:rPr>
          <w:ins w:id="607" w:author="Allan Schwartz" w:date="2017-04-30T07:52:00Z"/>
          <w:sz w:val="24"/>
          <w:szCs w:val="24"/>
        </w:rPr>
      </w:pPr>
      <w:ins w:id="608" w:author="Allan Schwartz" w:date="2017-04-30T07:52:00Z">
        <w:r w:rsidRPr="00E35328">
          <w:rPr>
            <w:sz w:val="24"/>
            <w:szCs w:val="24"/>
          </w:rPr>
          <w:t xml:space="preserve">Network load … it’s </w:t>
        </w:r>
      </w:ins>
      <w:ins w:id="609" w:author="Allan Schwartz" w:date="2017-04-30T09:53:00Z">
        <w:r w:rsidR="00713BD1">
          <w:rPr>
            <w:sz w:val="24"/>
            <w:szCs w:val="24"/>
          </w:rPr>
          <w:t xml:space="preserve">difficult </w:t>
        </w:r>
      </w:ins>
      <w:ins w:id="610" w:author="Allan Schwartz" w:date="2017-04-30T07:52:00Z">
        <w:r w:rsidRPr="00E35328">
          <w:rPr>
            <w:sz w:val="24"/>
            <w:szCs w:val="24"/>
          </w:rPr>
          <w:t>to throttle the amount of traffic between the Cayenne server and the network servers.  And</w:t>
        </w:r>
      </w:ins>
      <w:ins w:id="611" w:author="Allan Schwartz" w:date="2017-04-30T09:53:00Z">
        <w:r w:rsidR="00713BD1">
          <w:rPr>
            <w:sz w:val="24"/>
            <w:szCs w:val="24"/>
          </w:rPr>
          <w:t xml:space="preserve"> to</w:t>
        </w:r>
      </w:ins>
      <w:ins w:id="612" w:author="Allan Schwartz" w:date="2017-04-30T07:52:00Z">
        <w:r w:rsidRPr="00E35328">
          <w:rPr>
            <w:sz w:val="24"/>
            <w:szCs w:val="24"/>
          </w:rPr>
          <w:t xml:space="preserve"> limit its use of the </w:t>
        </w:r>
        <w:proofErr w:type="spellStart"/>
        <w:r w:rsidRPr="00E35328">
          <w:rPr>
            <w:sz w:val="24"/>
            <w:szCs w:val="24"/>
          </w:rPr>
          <w:t>RasPi</w:t>
        </w:r>
        <w:proofErr w:type="spellEnd"/>
        <w:r w:rsidRPr="00E35328">
          <w:rPr>
            <w:sz w:val="24"/>
            <w:szCs w:val="24"/>
          </w:rPr>
          <w:t xml:space="preserve"> CPU.</w:t>
        </w:r>
      </w:ins>
    </w:p>
    <w:p w14:paraId="512FD30C" w14:textId="3E74EBCF" w:rsidR="00EB3ECC" w:rsidRDefault="00713BD1">
      <w:pPr>
        <w:pStyle w:val="ListParagraph"/>
        <w:numPr>
          <w:ilvl w:val="0"/>
          <w:numId w:val="1"/>
        </w:numPr>
        <w:rPr>
          <w:ins w:id="613" w:author="Allan Schwartz" w:date="2017-04-30T08:04:00Z"/>
          <w:sz w:val="24"/>
          <w:szCs w:val="24"/>
        </w:rPr>
        <w:pPrChange w:id="614" w:author="Allan Schwartz" w:date="2017-04-30T08:04:00Z">
          <w:pPr/>
        </w:pPrChange>
      </w:pPr>
      <w:ins w:id="615" w:author="Allan Schwartz" w:date="2017-04-30T09:53:00Z">
        <w:r>
          <w:rPr>
            <w:sz w:val="24"/>
            <w:szCs w:val="24"/>
          </w:rPr>
          <w:t>Maintenance</w:t>
        </w:r>
      </w:ins>
      <w:ins w:id="616" w:author="Allan Schwartz" w:date="2017-04-30T08:12:00Z">
        <w:r w:rsidR="00942CF1">
          <w:rPr>
            <w:sz w:val="24"/>
            <w:szCs w:val="24"/>
          </w:rPr>
          <w:t xml:space="preserve">: </w:t>
        </w:r>
      </w:ins>
      <w:proofErr w:type="gramStart"/>
      <w:ins w:id="617" w:author="Allan Schwartz" w:date="2017-04-30T07:52:00Z">
        <w:r w:rsidR="00942CF1">
          <w:rPr>
            <w:sz w:val="24"/>
            <w:szCs w:val="24"/>
          </w:rPr>
          <w:t>t</w:t>
        </w:r>
        <w:r w:rsidR="0081377A" w:rsidRPr="00E35328">
          <w:rPr>
            <w:sz w:val="24"/>
            <w:szCs w:val="24"/>
          </w:rPr>
          <w:t>he</w:t>
        </w:r>
        <w:proofErr w:type="gramEnd"/>
        <w:r w:rsidR="0081377A" w:rsidRPr="00E35328">
          <w:rPr>
            <w:sz w:val="24"/>
            <w:szCs w:val="24"/>
          </w:rPr>
          <w:t xml:space="preserve"> </w:t>
        </w:r>
      </w:ins>
      <w:ins w:id="618" w:author="Allan Schwartz" w:date="2017-04-30T08:04:00Z">
        <w:r w:rsidR="00EB3ECC">
          <w:rPr>
            <w:sz w:val="24"/>
            <w:szCs w:val="24"/>
          </w:rPr>
          <w:t xml:space="preserve">Cayenne </w:t>
        </w:r>
      </w:ins>
      <w:ins w:id="619" w:author="Allan Schwartz" w:date="2017-04-30T07:52:00Z">
        <w:r w:rsidR="0081377A" w:rsidRPr="00E35328">
          <w:rPr>
            <w:sz w:val="24"/>
            <w:szCs w:val="24"/>
          </w:rPr>
          <w:t xml:space="preserve">user interface, while flexible, is somewhat </w:t>
        </w:r>
      </w:ins>
      <w:ins w:id="620" w:author="Allan Schwartz" w:date="2017-04-30T09:53:00Z">
        <w:r>
          <w:rPr>
            <w:sz w:val="24"/>
            <w:szCs w:val="24"/>
          </w:rPr>
          <w:t>cumbersome</w:t>
        </w:r>
      </w:ins>
      <w:ins w:id="621" w:author="Allan Schwartz" w:date="2017-04-30T07:52:00Z">
        <w:r w:rsidR="0081377A" w:rsidRPr="00E35328">
          <w:rPr>
            <w:sz w:val="24"/>
            <w:szCs w:val="24"/>
          </w:rPr>
          <w:t>.</w:t>
        </w:r>
      </w:ins>
    </w:p>
    <w:p w14:paraId="782DB595" w14:textId="66D4FCF9" w:rsidR="0081377A" w:rsidRPr="00EB3ECC" w:rsidRDefault="0081377A">
      <w:pPr>
        <w:pStyle w:val="ListParagraph"/>
        <w:numPr>
          <w:ilvl w:val="0"/>
          <w:numId w:val="1"/>
        </w:numPr>
        <w:rPr>
          <w:ins w:id="622" w:author="Allan Schwartz" w:date="2017-04-30T07:52:00Z"/>
          <w:sz w:val="24"/>
          <w:szCs w:val="24"/>
          <w:rPrChange w:id="623" w:author="Allan Schwartz" w:date="2017-04-30T08:04:00Z">
            <w:rPr>
              <w:ins w:id="624" w:author="Allan Schwartz" w:date="2017-04-30T07:52:00Z"/>
            </w:rPr>
          </w:rPrChange>
        </w:rPr>
        <w:pPrChange w:id="625" w:author="Allan Schwartz" w:date="2017-04-30T08:04:00Z">
          <w:pPr/>
        </w:pPrChange>
      </w:pPr>
      <w:ins w:id="626" w:author="Allan Schwartz" w:date="2017-04-30T07:52:00Z">
        <w:r w:rsidRPr="00EB3ECC">
          <w:rPr>
            <w:sz w:val="24"/>
            <w:szCs w:val="24"/>
            <w:rPrChange w:id="627" w:author="Allan Schwartz" w:date="2017-04-30T08:04:00Z">
              <w:rPr/>
            </w:rPrChange>
          </w:rPr>
          <w:t xml:space="preserve">Power.  </w:t>
        </w:r>
      </w:ins>
      <w:ins w:id="628" w:author="Allan Schwartz" w:date="2017-04-30T09:54:00Z">
        <w:r w:rsidR="00713BD1">
          <w:rPr>
            <w:sz w:val="24"/>
            <w:szCs w:val="24"/>
          </w:rPr>
          <w:t>This</w:t>
        </w:r>
      </w:ins>
      <w:ins w:id="629" w:author="Allan Schwartz" w:date="2017-04-30T07:52:00Z">
        <w:r w:rsidRPr="00EB3ECC">
          <w:rPr>
            <w:sz w:val="24"/>
            <w:szCs w:val="24"/>
            <w:rPrChange w:id="630" w:author="Allan Schwartz" w:date="2017-04-30T08:04:00Z">
              <w:rPr/>
            </w:rPrChange>
          </w:rPr>
          <w:t xml:space="preserve"> is </w:t>
        </w:r>
      </w:ins>
      <w:ins w:id="631" w:author="Allan Schwartz" w:date="2017-04-30T08:12:00Z">
        <w:r w:rsidR="00942CF1">
          <w:rPr>
            <w:sz w:val="24"/>
            <w:szCs w:val="24"/>
          </w:rPr>
          <w:t xml:space="preserve">certainly </w:t>
        </w:r>
      </w:ins>
      <w:ins w:id="632" w:author="Allan Schwartz" w:date="2017-04-30T07:52:00Z">
        <w:r w:rsidRPr="00EB3ECC">
          <w:rPr>
            <w:sz w:val="24"/>
            <w:szCs w:val="24"/>
            <w:rPrChange w:id="633" w:author="Allan Schwartz" w:date="2017-04-30T08:04:00Z">
              <w:rPr/>
            </w:rPrChange>
          </w:rPr>
          <w:t>the biggest problem</w:t>
        </w:r>
      </w:ins>
      <w:ins w:id="634" w:author="Allan Schwartz" w:date="2017-04-30T09:54:00Z">
        <w:r w:rsidR="00713BD1">
          <w:rPr>
            <w:sz w:val="24"/>
            <w:szCs w:val="24"/>
          </w:rPr>
          <w:t>, the</w:t>
        </w:r>
      </w:ins>
      <w:ins w:id="635" w:author="Allan Schwartz" w:date="2017-04-30T07:52:00Z">
        <w:r w:rsidRPr="00EB3ECC">
          <w:rPr>
            <w:sz w:val="24"/>
            <w:szCs w:val="24"/>
            <w:rPrChange w:id="636" w:author="Allan Schwartz" w:date="2017-04-30T08:04:00Z">
              <w:rPr/>
            </w:rPrChange>
          </w:rPr>
          <w:t xml:space="preserve"> number one problem.  Michael has</w:t>
        </w:r>
      </w:ins>
      <w:ins w:id="637" w:author="Allan Schwartz" w:date="2017-04-30T08:04:00Z">
        <w:r w:rsidR="00EB3ECC">
          <w:rPr>
            <w:sz w:val="24"/>
            <w:szCs w:val="24"/>
          </w:rPr>
          <w:t xml:space="preserve"> </w:t>
        </w:r>
      </w:ins>
      <w:ins w:id="638" w:author="Allan Schwartz" w:date="2017-04-30T07:52:00Z">
        <w:r w:rsidRPr="00EB3ECC">
          <w:rPr>
            <w:sz w:val="24"/>
            <w:szCs w:val="24"/>
            <w:rPrChange w:id="639" w:author="Allan Schwartz" w:date="2017-04-30T08:04:00Z">
              <w:rPr/>
            </w:rPrChange>
          </w:rPr>
          <w:t xml:space="preserve">addressed it here &lt;link&gt;, but </w:t>
        </w:r>
      </w:ins>
      <w:ins w:id="640" w:author="Allan Schwartz" w:date="2017-04-30T08:04:00Z">
        <w:r w:rsidR="00EB3ECC">
          <w:rPr>
            <w:sz w:val="24"/>
            <w:szCs w:val="24"/>
          </w:rPr>
          <w:t>that</w:t>
        </w:r>
      </w:ins>
      <w:ins w:id="641" w:author="Allan Schwartz" w:date="2017-04-30T09:53:00Z">
        <w:r w:rsidR="00713BD1">
          <w:rPr>
            <w:sz w:val="24"/>
            <w:szCs w:val="24"/>
          </w:rPr>
          <w:t xml:space="preserve"> solution</w:t>
        </w:r>
      </w:ins>
      <w:ins w:id="642" w:author="Allan Schwartz" w:date="2017-04-30T08:04:00Z">
        <w:r w:rsidR="00EB3ECC">
          <w:rPr>
            <w:sz w:val="24"/>
            <w:szCs w:val="24"/>
          </w:rPr>
          <w:t xml:space="preserve"> only applies to ESP82</w:t>
        </w:r>
      </w:ins>
      <w:ins w:id="643" w:author="Allan Schwartz" w:date="2017-04-30T08:12:00Z">
        <w:r w:rsidR="00942CF1">
          <w:rPr>
            <w:sz w:val="24"/>
            <w:szCs w:val="24"/>
          </w:rPr>
          <w:t xml:space="preserve">66 devices. </w:t>
        </w:r>
      </w:ins>
      <w:ins w:id="644" w:author="Allan Schwartz" w:date="2017-04-30T07:52:00Z">
        <w:r w:rsidRPr="00EB3ECC">
          <w:rPr>
            <w:sz w:val="24"/>
            <w:szCs w:val="24"/>
            <w:rPrChange w:id="645" w:author="Allan Schwartz" w:date="2017-04-30T08:04:00Z">
              <w:rPr/>
            </w:rPrChange>
          </w:rPr>
          <w:t xml:space="preserve">Raspberry Pi systems </w:t>
        </w:r>
      </w:ins>
      <w:ins w:id="646" w:author="Allan Schwartz" w:date="2017-04-30T09:54:00Z">
        <w:r w:rsidR="00713BD1">
          <w:rPr>
            <w:sz w:val="24"/>
            <w:szCs w:val="24"/>
          </w:rPr>
          <w:t>need</w:t>
        </w:r>
      </w:ins>
      <w:ins w:id="647" w:author="Allan Schwartz" w:date="2017-04-30T07:52:00Z">
        <w:r w:rsidRPr="00EB3ECC">
          <w:rPr>
            <w:sz w:val="24"/>
            <w:szCs w:val="24"/>
            <w:rPrChange w:id="648" w:author="Allan Schwartz" w:date="2017-04-30T08:04:00Z">
              <w:rPr/>
            </w:rPrChange>
          </w:rPr>
          <w:t xml:space="preserve"> to </w:t>
        </w:r>
      </w:ins>
      <w:ins w:id="649" w:author="Allan Schwartz" w:date="2017-04-30T09:54:00Z">
        <w:r w:rsidR="00713BD1">
          <w:rPr>
            <w:sz w:val="24"/>
            <w:szCs w:val="24"/>
          </w:rPr>
          <w:t>be adjacent to</w:t>
        </w:r>
      </w:ins>
      <w:ins w:id="650" w:author="Allan Schwartz" w:date="2017-04-30T07:52:00Z">
        <w:r w:rsidRPr="00EB3ECC">
          <w:rPr>
            <w:sz w:val="24"/>
            <w:szCs w:val="24"/>
            <w:rPrChange w:id="651" w:author="Allan Schwartz" w:date="2017-04-30T08:04:00Z">
              <w:rPr/>
            </w:rPrChange>
          </w:rPr>
          <w:t xml:space="preserve"> and</w:t>
        </w:r>
      </w:ins>
      <w:ins w:id="652" w:author="Allan Schwartz" w:date="2017-04-30T08:12:00Z">
        <w:r w:rsidR="00942CF1">
          <w:rPr>
            <w:sz w:val="24"/>
            <w:szCs w:val="24"/>
          </w:rPr>
          <w:t xml:space="preserve"> always</w:t>
        </w:r>
      </w:ins>
      <w:ins w:id="653" w:author="Allan Schwartz" w:date="2017-04-30T07:52:00Z">
        <w:r w:rsidRPr="00EB3ECC">
          <w:rPr>
            <w:sz w:val="24"/>
            <w:szCs w:val="24"/>
            <w:rPrChange w:id="654" w:author="Allan Schwartz" w:date="2017-04-30T08:04:00Z">
              <w:rPr/>
            </w:rPrChange>
          </w:rPr>
          <w:t xml:space="preserve"> plugged into an electrical outlet.</w:t>
        </w:r>
      </w:ins>
    </w:p>
    <w:p w14:paraId="0C9C05E6" w14:textId="77777777" w:rsidR="0081377A" w:rsidRPr="00E35328" w:rsidRDefault="0081377A" w:rsidP="0081377A">
      <w:pPr>
        <w:rPr>
          <w:ins w:id="655" w:author="Allan Schwartz" w:date="2017-04-30T07:52:00Z"/>
          <w:sz w:val="24"/>
          <w:szCs w:val="24"/>
        </w:rPr>
      </w:pPr>
    </w:p>
    <w:p w14:paraId="589B0A44" w14:textId="3C896BD6" w:rsidR="0081377A" w:rsidRPr="00E35328" w:rsidRDefault="00713BD1" w:rsidP="0081377A">
      <w:pPr>
        <w:rPr>
          <w:ins w:id="656" w:author="Allan Schwartz" w:date="2017-04-30T07:52:00Z"/>
          <w:sz w:val="24"/>
          <w:szCs w:val="24"/>
        </w:rPr>
      </w:pPr>
      <w:ins w:id="657" w:author="Allan Schwartz" w:date="2017-04-30T07:52:00Z">
        <w:r>
          <w:rPr>
            <w:sz w:val="24"/>
            <w:szCs w:val="24"/>
          </w:rPr>
          <w:t>M</w:t>
        </w:r>
        <w:r w:rsidR="0081377A" w:rsidRPr="00E35328">
          <w:rPr>
            <w:sz w:val="24"/>
            <w:szCs w:val="24"/>
          </w:rPr>
          <w:t>y goal was to find a COTS (co</w:t>
        </w:r>
        <w:r>
          <w:rPr>
            <w:sz w:val="24"/>
            <w:szCs w:val="24"/>
          </w:rPr>
          <w:t xml:space="preserve">mmercial off-the-shelf) device </w:t>
        </w:r>
        <w:r w:rsidR="0081377A" w:rsidRPr="00E35328">
          <w:rPr>
            <w:sz w:val="24"/>
            <w:szCs w:val="24"/>
          </w:rPr>
          <w:t xml:space="preserve">that was battery-based. </w:t>
        </w:r>
        <w:r>
          <w:rPr>
            <w:sz w:val="24"/>
            <w:szCs w:val="24"/>
          </w:rPr>
          <w:t xml:space="preserve">I found this, a </w:t>
        </w:r>
      </w:ins>
      <w:ins w:id="658" w:author="Allan Schwartz" w:date="2017-04-30T09:55:00Z">
        <w:r>
          <w:rPr>
            <w:sz w:val="24"/>
            <w:szCs w:val="24"/>
          </w:rPr>
          <w:t>“Wireless Tag” &lt;link&gt;:</w:t>
        </w:r>
      </w:ins>
    </w:p>
    <w:p w14:paraId="4EE5B801" w14:textId="77777777" w:rsidR="0081377A" w:rsidRDefault="0081377A" w:rsidP="0081377A">
      <w:pPr>
        <w:rPr>
          <w:ins w:id="659" w:author="Allan Schwartz" w:date="2017-04-30T07:52:00Z"/>
          <w:sz w:val="24"/>
          <w:szCs w:val="24"/>
        </w:rPr>
      </w:pPr>
    </w:p>
    <w:p w14:paraId="5DD0EE61" w14:textId="7F5D8AE5" w:rsidR="00C562B8" w:rsidRPr="00C562B8" w:rsidRDefault="00862C39" w:rsidP="0081377A">
      <w:pPr>
        <w:rPr>
          <w:sz w:val="24"/>
          <w:szCs w:val="24"/>
          <w:rPrChange w:id="660" w:author="Allan Schwartz" w:date="2017-04-30T07:32:00Z">
            <w:rPr/>
          </w:rPrChange>
        </w:rPr>
      </w:pPr>
      <w:r w:rsidRPr="00503F91">
        <w:rPr>
          <w:sz w:val="24"/>
          <w:szCs w:val="24"/>
          <w:rPrChange w:id="661" w:author="Allan Schwartz" w:date="2017-04-30T07:32:00Z">
            <w:rPr/>
          </w:rPrChange>
        </w:rPr>
        <w:lastRenderedPageBreak/>
        <w:t xml:space="preserve"> </w:t>
      </w:r>
      <w:r w:rsidR="005C61B6" w:rsidRPr="00503F91">
        <w:rPr>
          <w:noProof/>
          <w:sz w:val="24"/>
          <w:szCs w:val="24"/>
          <w:rPrChange w:id="662" w:author="Allan Schwartz" w:date="2017-04-30T07:32:00Z">
            <w:rPr>
              <w:noProof/>
              <w:sz w:val="24"/>
              <w:szCs w:val="24"/>
            </w:rPr>
          </w:rPrChange>
        </w:rPr>
        <w:drawing>
          <wp:inline distT="0" distB="0" distL="0" distR="0" wp14:anchorId="4CD692F4" wp14:editId="12D137FC">
            <wp:extent cx="5936615" cy="444563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4563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EE48" w14:textId="77777777" w:rsidR="00C562B8" w:rsidRPr="00C562B8" w:rsidRDefault="00C562B8">
      <w:pPr>
        <w:rPr>
          <w:sz w:val="24"/>
          <w:szCs w:val="24"/>
          <w:rPrChange w:id="663" w:author="Allan Schwartz" w:date="2017-04-30T07:32:00Z">
            <w:rPr/>
          </w:rPrChange>
        </w:rPr>
      </w:pPr>
    </w:p>
    <w:p w14:paraId="02A32158" w14:textId="7EDD2726" w:rsidR="00C562B8" w:rsidRPr="00C562B8" w:rsidDel="00713BD1" w:rsidRDefault="00862C39">
      <w:pPr>
        <w:rPr>
          <w:del w:id="664" w:author="Allan Schwartz" w:date="2017-04-30T09:55:00Z"/>
          <w:sz w:val="24"/>
          <w:szCs w:val="24"/>
          <w:rPrChange w:id="665" w:author="Allan Schwartz" w:date="2017-04-30T07:32:00Z">
            <w:rPr>
              <w:del w:id="666" w:author="Allan Schwartz" w:date="2017-04-30T09:55:00Z"/>
            </w:rPr>
          </w:rPrChange>
        </w:rPr>
      </w:pPr>
      <w:del w:id="667" w:author="Allan Schwartz" w:date="2017-04-30T09:55:00Z">
        <w:r w:rsidRPr="00503F91" w:rsidDel="00713BD1">
          <w:rPr>
            <w:sz w:val="24"/>
            <w:szCs w:val="24"/>
            <w:rPrChange w:id="668" w:author="Allan Schwartz" w:date="2017-04-30T07:32:00Z">
              <w:rPr/>
            </w:rPrChange>
          </w:rPr>
          <w:delText xml:space="preserve">This is called a “WirelessTag”, </w:delText>
        </w:r>
      </w:del>
      <w:ins w:id="669" w:author="Michael Diamond" w:date="2017-04-30T09:23:00Z">
        <w:del w:id="670" w:author="Allan Schwartz" w:date="2017-04-30T09:55:00Z">
          <w:r w:rsidRPr="00503F91" w:rsidDel="00713BD1">
            <w:rPr>
              <w:sz w:val="24"/>
              <w:szCs w:val="24"/>
              <w:rPrChange w:id="671" w:author="Allan Schwartz" w:date="2017-04-30T07:32:00Z">
                <w:rPr/>
              </w:rPrChange>
            </w:rPr>
            <w:delText>link</w:delText>
          </w:r>
        </w:del>
      </w:ins>
    </w:p>
    <w:p w14:paraId="4742D0A2" w14:textId="77777777" w:rsidR="00C562B8" w:rsidRPr="00C562B8" w:rsidRDefault="00C562B8">
      <w:pPr>
        <w:rPr>
          <w:sz w:val="24"/>
          <w:szCs w:val="24"/>
          <w:rPrChange w:id="672" w:author="Allan Schwartz" w:date="2017-04-30T07:32:00Z">
            <w:rPr/>
          </w:rPrChange>
        </w:rPr>
      </w:pPr>
    </w:p>
    <w:p w14:paraId="694AC260" w14:textId="45ACAAF0" w:rsidR="00C562B8" w:rsidRPr="00C562B8" w:rsidRDefault="00713BD1">
      <w:pPr>
        <w:rPr>
          <w:sz w:val="24"/>
          <w:szCs w:val="24"/>
          <w:rPrChange w:id="673" w:author="Allan Schwartz" w:date="2017-04-30T07:32:00Z">
            <w:rPr/>
          </w:rPrChange>
        </w:rPr>
      </w:pPr>
      <w:ins w:id="674" w:author="Allan Schwartz" w:date="2017-04-30T09:55:00Z">
        <w:r>
          <w:rPr>
            <w:sz w:val="24"/>
            <w:szCs w:val="24"/>
          </w:rPr>
          <w:t xml:space="preserve">These devices </w:t>
        </w:r>
      </w:ins>
      <w:del w:id="675" w:author="Allan Schwartz" w:date="2017-04-30T09:55:00Z">
        <w:r w:rsidR="00862C39" w:rsidRPr="00503F91" w:rsidDel="00713BD1">
          <w:rPr>
            <w:sz w:val="24"/>
            <w:szCs w:val="24"/>
            <w:rPrChange w:id="676" w:author="Allan Schwartz" w:date="2017-04-30T07:32:00Z">
              <w:rPr/>
            </w:rPrChange>
          </w:rPr>
          <w:delText xml:space="preserve">And they </w:delText>
        </w:r>
      </w:del>
      <w:r w:rsidR="00862C39" w:rsidRPr="00503F91">
        <w:rPr>
          <w:sz w:val="24"/>
          <w:szCs w:val="24"/>
          <w:rPrChange w:id="677" w:author="Allan Schwartz" w:date="2017-04-30T07:32:00Z">
            <w:rPr/>
          </w:rPrChange>
        </w:rPr>
        <w:t xml:space="preserve">report Temperature, </w:t>
      </w:r>
      <w:del w:id="678" w:author="Allan Schwartz" w:date="2017-04-30T08:13:00Z">
        <w:r w:rsidR="00862C39" w:rsidRPr="00503F91" w:rsidDel="00942CF1">
          <w:rPr>
            <w:sz w:val="24"/>
            <w:szCs w:val="24"/>
            <w:rPrChange w:id="679" w:author="Allan Schwartz" w:date="2017-04-30T07:32:00Z">
              <w:rPr/>
            </w:rPrChange>
          </w:rPr>
          <w:delText>Humidty</w:delText>
        </w:r>
      </w:del>
      <w:ins w:id="680" w:author="Allan Schwartz" w:date="2017-04-30T08:13:00Z">
        <w:r w:rsidR="00942CF1" w:rsidRPr="00503F91">
          <w:rPr>
            <w:sz w:val="24"/>
            <w:szCs w:val="24"/>
          </w:rPr>
          <w:t>Humidity</w:t>
        </w:r>
      </w:ins>
      <w:r w:rsidR="00862C39" w:rsidRPr="00503F91">
        <w:rPr>
          <w:sz w:val="24"/>
          <w:szCs w:val="24"/>
          <w:rPrChange w:id="681" w:author="Allan Schwartz" w:date="2017-04-30T07:32:00Z">
            <w:rPr/>
          </w:rPrChange>
        </w:rPr>
        <w:t xml:space="preserve">, Motion – and can be programmed to report very frequently (every 15 seconds), or not </w:t>
      </w:r>
      <w:ins w:id="682" w:author="Allan Schwartz" w:date="2017-04-30T09:56:00Z">
        <w:r>
          <w:rPr>
            <w:sz w:val="24"/>
            <w:szCs w:val="24"/>
          </w:rPr>
          <w:t>to</w:t>
        </w:r>
      </w:ins>
      <w:del w:id="683" w:author="Allan Schwartz" w:date="2017-04-30T09:56:00Z">
        <w:r w:rsidR="00862C39" w:rsidRPr="00503F91" w:rsidDel="00713BD1">
          <w:rPr>
            <w:sz w:val="24"/>
            <w:szCs w:val="24"/>
            <w:rPrChange w:id="684" w:author="Allan Schwartz" w:date="2017-04-30T07:32:00Z">
              <w:rPr/>
            </w:rPrChange>
          </w:rPr>
          <w:delText>s</w:delText>
        </w:r>
      </w:del>
      <w:r w:rsidR="00862C39" w:rsidRPr="00503F91">
        <w:rPr>
          <w:sz w:val="24"/>
          <w:szCs w:val="24"/>
          <w:rPrChange w:id="685" w:author="Allan Schwartz" w:date="2017-04-30T07:32:00Z">
            <w:rPr/>
          </w:rPrChange>
        </w:rPr>
        <w:t>o frequently (every 10 minutes).  It is not an Ethernet device, per se</w:t>
      </w:r>
      <w:del w:id="686" w:author="Allan Schwartz" w:date="2017-04-30T09:56:00Z">
        <w:r w:rsidR="00862C39" w:rsidRPr="00503F91" w:rsidDel="00930548">
          <w:rPr>
            <w:sz w:val="24"/>
            <w:szCs w:val="24"/>
            <w:rPrChange w:id="687" w:author="Allan Schwartz" w:date="2017-04-30T07:32:00Z">
              <w:rPr/>
            </w:rPrChange>
          </w:rPr>
          <w:delText>.</w:delText>
        </w:r>
      </w:del>
      <w:r w:rsidR="00862C39" w:rsidRPr="00503F91">
        <w:rPr>
          <w:sz w:val="24"/>
          <w:szCs w:val="24"/>
          <w:rPrChange w:id="688" w:author="Allan Schwartz" w:date="2017-04-30T07:32:00Z">
            <w:rPr/>
          </w:rPrChange>
        </w:rPr>
        <w:t xml:space="preserve">, </w:t>
      </w:r>
      <w:ins w:id="689" w:author="Allan Schwartz" w:date="2017-04-30T08:13:00Z">
        <w:r w:rsidR="00942CF1">
          <w:rPr>
            <w:sz w:val="24"/>
            <w:szCs w:val="24"/>
          </w:rPr>
          <w:t xml:space="preserve">but uses another wireless communications technology </w:t>
        </w:r>
      </w:ins>
      <w:r w:rsidR="00862C39" w:rsidRPr="00503F91">
        <w:rPr>
          <w:sz w:val="24"/>
          <w:szCs w:val="24"/>
          <w:rPrChange w:id="690" w:author="Allan Schwartz" w:date="2017-04-30T07:32:00Z">
            <w:rPr/>
          </w:rPrChange>
        </w:rPr>
        <w:t xml:space="preserve">and </w:t>
      </w:r>
      <w:del w:id="691" w:author="Allan Schwartz" w:date="2017-04-30T09:56:00Z">
        <w:r w:rsidR="00862C39" w:rsidRPr="00503F91" w:rsidDel="00930548">
          <w:rPr>
            <w:sz w:val="24"/>
            <w:szCs w:val="24"/>
            <w:rPrChange w:id="692" w:author="Allan Schwartz" w:date="2017-04-30T07:32:00Z">
              <w:rPr/>
            </w:rPrChange>
          </w:rPr>
          <w:delText xml:space="preserve">is </w:delText>
        </w:r>
      </w:del>
      <w:ins w:id="693" w:author="Allan Schwartz" w:date="2017-04-30T09:56:00Z">
        <w:r w:rsidR="00930548">
          <w:rPr>
            <w:sz w:val="24"/>
            <w:szCs w:val="24"/>
          </w:rPr>
          <w:t xml:space="preserve">therefore is installed </w:t>
        </w:r>
      </w:ins>
      <w:del w:id="694" w:author="Allan Schwartz" w:date="2017-04-30T09:56:00Z">
        <w:r w:rsidR="00862C39" w:rsidRPr="00503F91" w:rsidDel="00930548">
          <w:rPr>
            <w:sz w:val="24"/>
            <w:szCs w:val="24"/>
            <w:rPrChange w:id="695" w:author="Allan Schwartz" w:date="2017-04-30T07:32:00Z">
              <w:rPr/>
            </w:rPrChange>
          </w:rPr>
          <w:delText xml:space="preserve">used </w:delText>
        </w:r>
      </w:del>
      <w:r w:rsidR="00862C39" w:rsidRPr="00503F91">
        <w:rPr>
          <w:sz w:val="24"/>
          <w:szCs w:val="24"/>
          <w:rPrChange w:id="696" w:author="Allan Schwartz" w:date="2017-04-30T07:32:00Z">
            <w:rPr/>
          </w:rPrChange>
        </w:rPr>
        <w:t>with a gateway device.  The little coin-size battery is supposed to last for between 1 and 3 years.</w:t>
      </w:r>
    </w:p>
    <w:p w14:paraId="740FC074" w14:textId="77777777" w:rsidR="00C562B8" w:rsidRPr="00C562B8" w:rsidRDefault="00C562B8">
      <w:pPr>
        <w:rPr>
          <w:sz w:val="24"/>
          <w:szCs w:val="24"/>
          <w:rPrChange w:id="697" w:author="Allan Schwartz" w:date="2017-04-30T07:32:00Z">
            <w:rPr/>
          </w:rPrChange>
        </w:rPr>
      </w:pPr>
    </w:p>
    <w:p w14:paraId="1B570B58" w14:textId="0C269487" w:rsidR="00C562B8" w:rsidRPr="00C562B8" w:rsidRDefault="00862C39">
      <w:pPr>
        <w:rPr>
          <w:sz w:val="24"/>
          <w:szCs w:val="24"/>
          <w:rPrChange w:id="698" w:author="Allan Schwartz" w:date="2017-04-30T07:32:00Z">
            <w:rPr/>
          </w:rPrChange>
        </w:rPr>
      </w:pPr>
      <w:r w:rsidRPr="00503F91">
        <w:rPr>
          <w:sz w:val="24"/>
          <w:szCs w:val="24"/>
          <w:rPrChange w:id="699" w:author="Allan Schwartz" w:date="2017-04-30T07:32:00Z">
            <w:rPr/>
          </w:rPrChange>
        </w:rPr>
        <w:t xml:space="preserve">This </w:t>
      </w:r>
      <w:ins w:id="700" w:author="Allan Schwartz" w:date="2017-04-30T09:57:00Z">
        <w:r w:rsidR="00930548">
          <w:rPr>
            <w:sz w:val="24"/>
            <w:szCs w:val="24"/>
          </w:rPr>
          <w:t xml:space="preserve">product </w:t>
        </w:r>
      </w:ins>
      <w:r w:rsidRPr="00503F91">
        <w:rPr>
          <w:sz w:val="24"/>
          <w:szCs w:val="24"/>
          <w:rPrChange w:id="701" w:author="Allan Schwartz" w:date="2017-04-30T07:32:00Z">
            <w:rPr/>
          </w:rPrChange>
        </w:rPr>
        <w:t>precisely fit the bill for my requirements.  So I ordered 5 of the above sensor, plus 5 of the Temperature/Moisture gauges.  They came packaged in a 5-pack of the former:</w:t>
      </w:r>
    </w:p>
    <w:p w14:paraId="755AE357" w14:textId="77777777" w:rsidR="00C562B8" w:rsidRPr="00C562B8" w:rsidRDefault="00C562B8">
      <w:pPr>
        <w:rPr>
          <w:sz w:val="24"/>
          <w:szCs w:val="24"/>
          <w:rPrChange w:id="702" w:author="Allan Schwartz" w:date="2017-04-30T07:32:00Z">
            <w:rPr/>
          </w:rPrChange>
        </w:rPr>
      </w:pPr>
    </w:p>
    <w:p w14:paraId="3AD07F89" w14:textId="77777777" w:rsidR="00C562B8" w:rsidRPr="00C562B8" w:rsidRDefault="00C562B8">
      <w:pPr>
        <w:rPr>
          <w:sz w:val="24"/>
          <w:szCs w:val="24"/>
          <w:rPrChange w:id="703" w:author="Allan Schwartz" w:date="2017-04-30T07:32:00Z">
            <w:rPr/>
          </w:rPrChange>
        </w:rPr>
      </w:pPr>
    </w:p>
    <w:p w14:paraId="6BB97938" w14:textId="2695C69C" w:rsidR="00C562B8" w:rsidRPr="00C562B8" w:rsidRDefault="005C61B6">
      <w:pPr>
        <w:rPr>
          <w:sz w:val="24"/>
          <w:szCs w:val="24"/>
          <w:rPrChange w:id="704" w:author="Allan Schwartz" w:date="2017-04-30T07:32:00Z">
            <w:rPr/>
          </w:rPrChange>
        </w:rPr>
      </w:pPr>
      <w:r w:rsidRPr="00503F91">
        <w:rPr>
          <w:noProof/>
          <w:sz w:val="24"/>
          <w:szCs w:val="24"/>
          <w:rPrChange w:id="705" w:author="Allan Schwartz" w:date="2017-04-30T07:32:00Z">
            <w:rPr>
              <w:noProof/>
              <w:sz w:val="24"/>
              <w:szCs w:val="24"/>
            </w:rPr>
          </w:rPrChange>
        </w:rPr>
        <w:lastRenderedPageBreak/>
        <w:drawing>
          <wp:inline distT="0" distB="0" distL="0" distR="0" wp14:anchorId="5ED08B42" wp14:editId="4ED0428C">
            <wp:extent cx="5950585" cy="4459605"/>
            <wp:effectExtent l="0" t="0" r="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445960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3A00" w14:textId="77777777" w:rsidR="00C562B8" w:rsidRPr="00C562B8" w:rsidRDefault="00C562B8">
      <w:pPr>
        <w:rPr>
          <w:sz w:val="24"/>
          <w:szCs w:val="24"/>
          <w:rPrChange w:id="706" w:author="Allan Schwartz" w:date="2017-04-30T07:32:00Z">
            <w:rPr/>
          </w:rPrChange>
        </w:rPr>
      </w:pPr>
    </w:p>
    <w:p w14:paraId="63F9F820" w14:textId="77777777" w:rsidR="00C562B8" w:rsidRPr="00C562B8" w:rsidRDefault="00C562B8">
      <w:pPr>
        <w:rPr>
          <w:sz w:val="24"/>
          <w:szCs w:val="24"/>
          <w:rPrChange w:id="707" w:author="Allan Schwartz" w:date="2017-04-30T07:32:00Z">
            <w:rPr/>
          </w:rPrChange>
        </w:rPr>
      </w:pPr>
    </w:p>
    <w:p w14:paraId="07B0D392" w14:textId="77777777" w:rsidR="00C562B8" w:rsidRPr="00C562B8" w:rsidRDefault="00862C39">
      <w:pPr>
        <w:rPr>
          <w:sz w:val="24"/>
          <w:szCs w:val="24"/>
          <w:rPrChange w:id="708" w:author="Allan Schwartz" w:date="2017-04-30T07:32:00Z">
            <w:rPr/>
          </w:rPrChange>
        </w:rPr>
      </w:pPr>
      <w:r w:rsidRPr="00503F91">
        <w:rPr>
          <w:sz w:val="24"/>
          <w:szCs w:val="24"/>
          <w:rPrChange w:id="709" w:author="Allan Schwartz" w:date="2017-04-30T07:32:00Z">
            <w:rPr/>
          </w:rPrChange>
        </w:rPr>
        <w:t>And a 2-pack of the later, plus the little gateway device, fitting in a very small box.</w:t>
      </w:r>
    </w:p>
    <w:p w14:paraId="25B149C1" w14:textId="77777777" w:rsidR="00C562B8" w:rsidRPr="00C562B8" w:rsidRDefault="00C562B8">
      <w:pPr>
        <w:rPr>
          <w:sz w:val="24"/>
          <w:szCs w:val="24"/>
          <w:rPrChange w:id="710" w:author="Allan Schwartz" w:date="2017-04-30T07:32:00Z">
            <w:rPr/>
          </w:rPrChange>
        </w:rPr>
      </w:pPr>
    </w:p>
    <w:p w14:paraId="1D67300E" w14:textId="0892D397" w:rsidR="00C562B8" w:rsidRPr="00C562B8" w:rsidRDefault="005C61B6">
      <w:pPr>
        <w:rPr>
          <w:sz w:val="24"/>
          <w:szCs w:val="24"/>
          <w:rPrChange w:id="711" w:author="Allan Schwartz" w:date="2017-04-30T07:32:00Z">
            <w:rPr/>
          </w:rPrChange>
        </w:rPr>
      </w:pPr>
      <w:r w:rsidRPr="00503F91">
        <w:rPr>
          <w:noProof/>
          <w:sz w:val="24"/>
          <w:szCs w:val="24"/>
          <w:rPrChange w:id="712" w:author="Allan Schwartz" w:date="2017-04-30T07:32:00Z">
            <w:rPr>
              <w:noProof/>
              <w:sz w:val="24"/>
              <w:szCs w:val="24"/>
            </w:rPr>
          </w:rPrChange>
        </w:rPr>
        <w:lastRenderedPageBreak/>
        <w:drawing>
          <wp:inline distT="0" distB="0" distL="0" distR="0" wp14:anchorId="017B3D0B" wp14:editId="22A0A97D">
            <wp:extent cx="5950585" cy="4459605"/>
            <wp:effectExtent l="0" t="0" r="0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445960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52BE" w14:textId="77777777" w:rsidR="00C562B8" w:rsidRPr="00C562B8" w:rsidRDefault="00C562B8">
      <w:pPr>
        <w:rPr>
          <w:sz w:val="24"/>
          <w:szCs w:val="24"/>
          <w:rPrChange w:id="713" w:author="Allan Schwartz" w:date="2017-04-30T07:32:00Z">
            <w:rPr/>
          </w:rPrChange>
        </w:rPr>
      </w:pPr>
    </w:p>
    <w:p w14:paraId="39920BB4" w14:textId="77777777" w:rsidR="00C562B8" w:rsidRPr="00C562B8" w:rsidRDefault="00C562B8">
      <w:pPr>
        <w:rPr>
          <w:sz w:val="24"/>
          <w:szCs w:val="24"/>
          <w:rPrChange w:id="714" w:author="Allan Schwartz" w:date="2017-04-30T07:32:00Z">
            <w:rPr/>
          </w:rPrChange>
        </w:rPr>
      </w:pPr>
    </w:p>
    <w:p w14:paraId="32D7D993" w14:textId="77777777" w:rsidR="00C562B8" w:rsidRPr="00C562B8" w:rsidRDefault="00862C39">
      <w:pPr>
        <w:rPr>
          <w:sz w:val="24"/>
          <w:szCs w:val="24"/>
          <w:rPrChange w:id="715" w:author="Allan Schwartz" w:date="2017-04-30T07:32:00Z">
            <w:rPr/>
          </w:rPrChange>
        </w:rPr>
      </w:pPr>
      <w:r w:rsidRPr="00503F91">
        <w:rPr>
          <w:sz w:val="24"/>
          <w:szCs w:val="24"/>
          <w:rPrChange w:id="716" w:author="Allan Schwartz" w:date="2017-04-30T07:32:00Z">
            <w:rPr/>
          </w:rPrChange>
        </w:rPr>
        <w:t>gateway device:</w:t>
      </w:r>
    </w:p>
    <w:p w14:paraId="1DC2A66F" w14:textId="77777777" w:rsidR="00C562B8" w:rsidRPr="00C562B8" w:rsidRDefault="00C562B8">
      <w:pPr>
        <w:rPr>
          <w:sz w:val="24"/>
          <w:szCs w:val="24"/>
          <w:rPrChange w:id="717" w:author="Allan Schwartz" w:date="2017-04-30T07:32:00Z">
            <w:rPr/>
          </w:rPrChange>
        </w:rPr>
      </w:pPr>
    </w:p>
    <w:p w14:paraId="4F77B57B" w14:textId="77777777" w:rsidR="00C562B8" w:rsidRPr="00C562B8" w:rsidRDefault="00C562B8">
      <w:pPr>
        <w:rPr>
          <w:sz w:val="24"/>
          <w:szCs w:val="24"/>
          <w:rPrChange w:id="718" w:author="Allan Schwartz" w:date="2017-04-30T07:32:00Z">
            <w:rPr/>
          </w:rPrChange>
        </w:rPr>
      </w:pPr>
    </w:p>
    <w:p w14:paraId="3E7A22A0" w14:textId="508CA25B" w:rsidR="00C562B8" w:rsidRPr="00C562B8" w:rsidRDefault="005C61B6">
      <w:pPr>
        <w:rPr>
          <w:sz w:val="24"/>
          <w:szCs w:val="24"/>
          <w:rPrChange w:id="719" w:author="Allan Schwartz" w:date="2017-04-30T07:32:00Z">
            <w:rPr/>
          </w:rPrChange>
        </w:rPr>
      </w:pPr>
      <w:r w:rsidRPr="00503F91">
        <w:rPr>
          <w:noProof/>
          <w:sz w:val="24"/>
          <w:szCs w:val="24"/>
          <w:rPrChange w:id="720" w:author="Allan Schwartz" w:date="2017-04-30T07:32:00Z">
            <w:rPr>
              <w:noProof/>
              <w:sz w:val="24"/>
              <w:szCs w:val="24"/>
            </w:rPr>
          </w:rPrChange>
        </w:rPr>
        <w:drawing>
          <wp:inline distT="0" distB="0" distL="0" distR="0" wp14:anchorId="6FE18F35" wp14:editId="6953D7DA">
            <wp:extent cx="2461895" cy="2461895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24618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2006" w14:textId="77777777" w:rsidR="00C562B8" w:rsidRPr="00C562B8" w:rsidRDefault="00C562B8">
      <w:pPr>
        <w:rPr>
          <w:sz w:val="24"/>
          <w:szCs w:val="24"/>
          <w:rPrChange w:id="721" w:author="Allan Schwartz" w:date="2017-04-30T07:32:00Z">
            <w:rPr/>
          </w:rPrChange>
        </w:rPr>
      </w:pPr>
    </w:p>
    <w:p w14:paraId="03CC8676" w14:textId="77777777" w:rsidR="00C562B8" w:rsidRPr="00C562B8" w:rsidRDefault="00C562B8">
      <w:pPr>
        <w:rPr>
          <w:sz w:val="24"/>
          <w:szCs w:val="24"/>
          <w:rPrChange w:id="722" w:author="Allan Schwartz" w:date="2017-04-30T07:32:00Z">
            <w:rPr/>
          </w:rPrChange>
        </w:rPr>
      </w:pPr>
    </w:p>
    <w:p w14:paraId="584F0F25" w14:textId="6459CFCE" w:rsidR="00C562B8" w:rsidRPr="00C562B8" w:rsidRDefault="00862C39">
      <w:pPr>
        <w:rPr>
          <w:sz w:val="24"/>
          <w:szCs w:val="24"/>
          <w:rPrChange w:id="723" w:author="Allan Schwartz" w:date="2017-04-30T07:32:00Z">
            <w:rPr/>
          </w:rPrChange>
        </w:rPr>
      </w:pPr>
      <w:r w:rsidRPr="00503F91">
        <w:rPr>
          <w:sz w:val="24"/>
          <w:szCs w:val="24"/>
          <w:rPrChange w:id="724" w:author="Allan Schwartz" w:date="2017-04-30T07:32:00Z">
            <w:rPr/>
          </w:rPrChange>
        </w:rPr>
        <w:lastRenderedPageBreak/>
        <w:t xml:space="preserve">Setting up the gateway device was quite simple.  You plug it in to your router, then open their </w:t>
      </w:r>
      <w:ins w:id="725" w:author="Allan Schwartz" w:date="2017-04-30T08:14:00Z">
        <w:r w:rsidR="00942CF1">
          <w:rPr>
            <w:sz w:val="24"/>
            <w:szCs w:val="24"/>
          </w:rPr>
          <w:t xml:space="preserve">iPhone </w:t>
        </w:r>
      </w:ins>
      <w:r w:rsidRPr="00503F91">
        <w:rPr>
          <w:sz w:val="24"/>
          <w:szCs w:val="24"/>
          <w:rPrChange w:id="726" w:author="Allan Schwartz" w:date="2017-04-30T07:32:00Z">
            <w:rPr/>
          </w:rPrChange>
        </w:rPr>
        <w:t>app, and enter your ID, the device’s unique ID, and that is it.  One screen setup.</w:t>
      </w:r>
    </w:p>
    <w:p w14:paraId="6C04D3B5" w14:textId="77777777" w:rsidR="00C562B8" w:rsidRPr="00C562B8" w:rsidRDefault="00C562B8">
      <w:pPr>
        <w:rPr>
          <w:sz w:val="24"/>
          <w:szCs w:val="24"/>
          <w:rPrChange w:id="727" w:author="Allan Schwartz" w:date="2017-04-30T07:32:00Z">
            <w:rPr/>
          </w:rPrChange>
        </w:rPr>
      </w:pPr>
    </w:p>
    <w:p w14:paraId="103ABBB8" w14:textId="02EE03A9" w:rsidR="00C562B8" w:rsidRPr="00C562B8" w:rsidDel="00942CF1" w:rsidRDefault="00862C39">
      <w:pPr>
        <w:rPr>
          <w:del w:id="728" w:author="Allan Schwartz" w:date="2017-04-30T08:14:00Z"/>
          <w:sz w:val="24"/>
          <w:szCs w:val="24"/>
          <w:rPrChange w:id="729" w:author="Allan Schwartz" w:date="2017-04-30T07:32:00Z">
            <w:rPr>
              <w:del w:id="730" w:author="Allan Schwartz" w:date="2017-04-30T08:14:00Z"/>
            </w:rPr>
          </w:rPrChange>
        </w:rPr>
      </w:pPr>
      <w:r w:rsidRPr="00503F91">
        <w:rPr>
          <w:sz w:val="24"/>
          <w:szCs w:val="24"/>
          <w:rPrChange w:id="731" w:author="Allan Schwartz" w:date="2017-04-30T07:32:00Z">
            <w:rPr/>
          </w:rPrChange>
        </w:rPr>
        <w:t xml:space="preserve">Then setting up the ten sensors is quite easy.  </w:t>
      </w:r>
      <w:ins w:id="732" w:author="Allan Schwartz" w:date="2017-04-30T08:14:00Z">
        <w:r w:rsidR="00942CF1">
          <w:rPr>
            <w:sz w:val="24"/>
            <w:szCs w:val="24"/>
          </w:rPr>
          <w:t>This was all done from my Phone.  I only used my laptop to read the t</w:t>
        </w:r>
      </w:ins>
    </w:p>
    <w:p w14:paraId="38404A26" w14:textId="41A4AE0B" w:rsidR="00C562B8" w:rsidRPr="00C562B8" w:rsidRDefault="00862C39">
      <w:pPr>
        <w:rPr>
          <w:sz w:val="24"/>
          <w:szCs w:val="24"/>
          <w:rPrChange w:id="733" w:author="Allan Schwartz" w:date="2017-04-30T07:32:00Z">
            <w:rPr/>
          </w:rPrChange>
        </w:rPr>
      </w:pPr>
      <w:del w:id="734" w:author="Allan Schwartz" w:date="2017-04-30T08:14:00Z">
        <w:r w:rsidRPr="00503F91" w:rsidDel="00942CF1">
          <w:rPr>
            <w:sz w:val="24"/>
            <w:szCs w:val="24"/>
            <w:rPrChange w:id="735" w:author="Allan Schwartz" w:date="2017-04-30T07:32:00Z">
              <w:rPr/>
            </w:rPrChange>
          </w:rPr>
          <w:delText>T</w:delText>
        </w:r>
      </w:del>
      <w:r w:rsidRPr="00503F91">
        <w:rPr>
          <w:sz w:val="24"/>
          <w:szCs w:val="24"/>
          <w:rPrChange w:id="736" w:author="Allan Schwartz" w:date="2017-04-30T07:32:00Z">
            <w:rPr/>
          </w:rPrChange>
        </w:rPr>
        <w:t xml:space="preserve">he detailed </w:t>
      </w:r>
      <w:del w:id="737" w:author="Allan Schwartz" w:date="2017-04-30T08:14:00Z">
        <w:r w:rsidRPr="00503F91" w:rsidDel="00942CF1">
          <w:rPr>
            <w:sz w:val="24"/>
            <w:szCs w:val="24"/>
            <w:rPrChange w:id="738" w:author="Allan Schwartz" w:date="2017-04-30T07:32:00Z">
              <w:rPr/>
            </w:rPrChange>
          </w:rPr>
          <w:delText xml:space="preserve">procedure </w:delText>
        </w:r>
      </w:del>
      <w:ins w:id="739" w:author="Allan Schwartz" w:date="2017-04-30T08:14:00Z">
        <w:r w:rsidR="00942CF1">
          <w:rPr>
            <w:sz w:val="24"/>
            <w:szCs w:val="24"/>
          </w:rPr>
          <w:t>HOW-TO,</w:t>
        </w:r>
        <w:r w:rsidR="00942CF1" w:rsidRPr="00503F91">
          <w:rPr>
            <w:sz w:val="24"/>
            <w:szCs w:val="24"/>
            <w:rPrChange w:id="740" w:author="Allan Schwartz" w:date="2017-04-30T07:32:00Z">
              <w:rPr/>
            </w:rPrChange>
          </w:rPr>
          <w:t xml:space="preserve"> </w:t>
        </w:r>
      </w:ins>
      <w:del w:id="741" w:author="Allan Schwartz" w:date="2017-04-30T08:15:00Z">
        <w:r w:rsidRPr="00503F91" w:rsidDel="00942CF1">
          <w:rPr>
            <w:sz w:val="24"/>
            <w:szCs w:val="24"/>
            <w:rPrChange w:id="742" w:author="Allan Schwartz" w:date="2017-04-30T07:32:00Z">
              <w:rPr/>
            </w:rPrChange>
          </w:rPr>
          <w:delText>is explained on this page</w:delText>
        </w:r>
      </w:del>
      <w:ins w:id="743" w:author="Allan Schwartz" w:date="2017-04-30T08:15:00Z">
        <w:r w:rsidR="00942CF1">
          <w:rPr>
            <w:sz w:val="24"/>
            <w:szCs w:val="24"/>
          </w:rPr>
          <w:t>here</w:t>
        </w:r>
      </w:ins>
      <w:r w:rsidRPr="00503F91">
        <w:rPr>
          <w:sz w:val="24"/>
          <w:szCs w:val="24"/>
          <w:rPrChange w:id="744" w:author="Allan Schwartz" w:date="2017-04-30T07:32:00Z">
            <w:rPr/>
          </w:rPrChange>
        </w:rPr>
        <w:t>:</w:t>
      </w:r>
    </w:p>
    <w:p w14:paraId="15697883" w14:textId="77777777" w:rsidR="00C562B8" w:rsidRPr="00C562B8" w:rsidRDefault="00C562B8">
      <w:pPr>
        <w:rPr>
          <w:sz w:val="24"/>
          <w:szCs w:val="24"/>
          <w:rPrChange w:id="745" w:author="Allan Schwartz" w:date="2017-04-30T07:32:00Z">
            <w:rPr/>
          </w:rPrChange>
        </w:rPr>
      </w:pPr>
    </w:p>
    <w:p w14:paraId="0A40F1DD" w14:textId="15A85EA3" w:rsidR="00C562B8" w:rsidRPr="00C562B8" w:rsidRDefault="00942CF1">
      <w:pPr>
        <w:rPr>
          <w:sz w:val="24"/>
          <w:szCs w:val="24"/>
          <w:rPrChange w:id="746" w:author="Allan Schwartz" w:date="2017-04-30T07:32:00Z">
            <w:rPr/>
          </w:rPrChange>
        </w:rPr>
      </w:pPr>
      <w:ins w:id="747" w:author="Allan Schwartz" w:date="2017-04-30T08:15:00Z">
        <w:r>
          <w:rPr>
            <w:sz w:val="24"/>
            <w:szCs w:val="24"/>
          </w:rPr>
          <w:t xml:space="preserve">(link </w:t>
        </w:r>
      </w:ins>
      <w:r w:rsidR="00862C39" w:rsidRPr="00503F91">
        <w:rPr>
          <w:sz w:val="24"/>
          <w:szCs w:val="24"/>
          <w:rPrChange w:id="748" w:author="Allan Schwartz" w:date="2017-04-30T07:32:00Z">
            <w:rPr/>
          </w:rPrChange>
        </w:rPr>
        <w:fldChar w:fldCharType="begin"/>
      </w:r>
      <w:r w:rsidR="00862C39" w:rsidRPr="00503F91">
        <w:rPr>
          <w:sz w:val="24"/>
          <w:szCs w:val="24"/>
          <w:rPrChange w:id="749" w:author="Allan Schwartz" w:date="2017-04-30T07:32:00Z">
            <w:rPr/>
          </w:rPrChange>
        </w:rPr>
        <w:instrText xml:space="preserve"> HYPERLINK "http://www.mytaglist.com/iosapp.html"</w:instrText>
      </w:r>
      <w:r w:rsidR="00862C39" w:rsidRPr="00503F91">
        <w:rPr>
          <w:sz w:val="24"/>
          <w:szCs w:val="24"/>
          <w:rPrChange w:id="750" w:author="Allan Schwartz" w:date="2017-04-30T07:32:00Z">
            <w:rPr/>
          </w:rPrChange>
        </w:rPr>
        <w:fldChar w:fldCharType="separate"/>
      </w:r>
      <w:r w:rsidR="00862C39" w:rsidRPr="00503F91">
        <w:rPr>
          <w:rStyle w:val="Hyperlink"/>
          <w:sz w:val="24"/>
          <w:szCs w:val="24"/>
          <w:rPrChange w:id="751" w:author="Allan Schwartz" w:date="2017-04-30T07:32:00Z">
            <w:rPr>
              <w:rStyle w:val="Hyperlink"/>
            </w:rPr>
          </w:rPrChange>
        </w:rPr>
        <w:t>http://www.mytaglist.com/iosapp.html</w:t>
      </w:r>
      <w:r w:rsidR="00862C39" w:rsidRPr="00503F91">
        <w:rPr>
          <w:sz w:val="24"/>
          <w:szCs w:val="24"/>
          <w:rPrChange w:id="752" w:author="Allan Schwartz" w:date="2017-04-30T07:32:00Z">
            <w:rPr/>
          </w:rPrChange>
        </w:rPr>
        <w:fldChar w:fldCharType="end"/>
      </w:r>
      <w:ins w:id="753" w:author="Allan Schwartz" w:date="2017-04-30T08:15:00Z">
        <w:r>
          <w:rPr>
            <w:sz w:val="24"/>
            <w:szCs w:val="24"/>
          </w:rPr>
          <w:t>).</w:t>
        </w:r>
      </w:ins>
    </w:p>
    <w:p w14:paraId="788B6E91" w14:textId="77777777" w:rsidR="00C562B8" w:rsidRPr="00C562B8" w:rsidRDefault="00C562B8">
      <w:pPr>
        <w:rPr>
          <w:sz w:val="24"/>
          <w:szCs w:val="24"/>
          <w:rPrChange w:id="754" w:author="Allan Schwartz" w:date="2017-04-30T07:32:00Z">
            <w:rPr/>
          </w:rPrChange>
        </w:rPr>
      </w:pPr>
    </w:p>
    <w:p w14:paraId="181DB53A" w14:textId="77777777" w:rsidR="00C562B8" w:rsidRPr="00C562B8" w:rsidRDefault="00862C39">
      <w:pPr>
        <w:rPr>
          <w:sz w:val="24"/>
          <w:szCs w:val="24"/>
          <w:rPrChange w:id="755" w:author="Allan Schwartz" w:date="2017-04-30T07:32:00Z">
            <w:rPr/>
          </w:rPrChange>
        </w:rPr>
      </w:pPr>
      <w:r w:rsidRPr="00503F91">
        <w:rPr>
          <w:sz w:val="24"/>
          <w:szCs w:val="24"/>
          <w:rPrChange w:id="756" w:author="Allan Schwartz" w:date="2017-04-30T07:32:00Z">
            <w:rPr/>
          </w:rPrChange>
        </w:rPr>
        <w:t>In the end, it is an extremely usable interface, with pictures identifying each Wireless Tags, and various Moisture Alerts or Temperature Alerts easy to program.</w:t>
      </w:r>
    </w:p>
    <w:p w14:paraId="46BE31FC" w14:textId="77777777" w:rsidR="00C562B8" w:rsidRPr="00C562B8" w:rsidRDefault="00C562B8">
      <w:pPr>
        <w:rPr>
          <w:sz w:val="24"/>
          <w:szCs w:val="24"/>
          <w:rPrChange w:id="757" w:author="Allan Schwartz" w:date="2017-04-30T07:32:00Z">
            <w:rPr/>
          </w:rPrChange>
        </w:rPr>
      </w:pPr>
    </w:p>
    <w:p w14:paraId="09906811" w14:textId="7E3BF9E0" w:rsidR="0081377A" w:rsidRDefault="007F2E20">
      <w:pPr>
        <w:rPr>
          <w:ins w:id="758" w:author="Allan Schwartz" w:date="2017-04-30T07:54:00Z"/>
          <w:sz w:val="24"/>
          <w:szCs w:val="24"/>
        </w:rPr>
      </w:pPr>
      <w:ins w:id="759" w:author="Allan Schwartz" w:date="2017-04-30T07:54:00Z">
        <w:r>
          <w:rPr>
            <w:sz w:val="24"/>
            <w:szCs w:val="24"/>
          </w:rPr>
          <w:t xml:space="preserve">Here is </w:t>
        </w:r>
        <w:r w:rsidR="00942CF1">
          <w:rPr>
            <w:sz w:val="24"/>
            <w:szCs w:val="24"/>
          </w:rPr>
          <w:t>the iPhone application, with the Wireless Tags all set up:</w:t>
        </w:r>
      </w:ins>
    </w:p>
    <w:p w14:paraId="29925860" w14:textId="77777777" w:rsidR="00942CF1" w:rsidRDefault="00942CF1">
      <w:pPr>
        <w:rPr>
          <w:ins w:id="760" w:author="Allan Schwartz" w:date="2017-04-30T08:21:00Z"/>
          <w:sz w:val="24"/>
          <w:szCs w:val="24"/>
        </w:rPr>
      </w:pPr>
    </w:p>
    <w:p w14:paraId="54C5EE4F" w14:textId="7FD53B0D" w:rsidR="00942CF1" w:rsidRDefault="007F2E20">
      <w:pPr>
        <w:rPr>
          <w:ins w:id="761" w:author="Allan Schwartz" w:date="2017-04-30T07:54:00Z"/>
          <w:sz w:val="24"/>
          <w:szCs w:val="24"/>
        </w:rPr>
      </w:pPr>
      <w:ins w:id="762" w:author="Allan Schwartz" w:date="2017-04-30T08:22:00Z">
        <w:r>
          <w:rPr>
            <w:rFonts w:ascii="Helvetica" w:hAnsi="Helvetica" w:cs="Helvetica"/>
            <w:noProof/>
            <w:sz w:val="24"/>
            <w:szCs w:val="24"/>
            <w:rPrChange w:id="763" w:author="Unknown">
              <w:rPr>
                <w:noProof/>
              </w:rPr>
            </w:rPrChange>
          </w:rPr>
          <w:drawing>
            <wp:inline distT="0" distB="0" distL="0" distR="0" wp14:anchorId="0FB00B3E" wp14:editId="5165F7D4">
              <wp:extent cx="2871216" cy="5111496"/>
              <wp:effectExtent l="0" t="0" r="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"/>
                      <pic:cNvPicPr>
                        <a:picLocks noChangeAspect="1" noChangeArrowheads="1"/>
                      </pic:cNvPicPr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71216" cy="51114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3F50DA6" w14:textId="77777777" w:rsidR="0081377A" w:rsidRDefault="0081377A">
      <w:pPr>
        <w:rPr>
          <w:ins w:id="764" w:author="Allan Schwartz" w:date="2017-04-30T07:54:00Z"/>
          <w:sz w:val="24"/>
          <w:szCs w:val="24"/>
        </w:rPr>
      </w:pPr>
    </w:p>
    <w:p w14:paraId="7E8DF7C0" w14:textId="77777777" w:rsidR="007F2E20" w:rsidRDefault="007F2E20">
      <w:pPr>
        <w:rPr>
          <w:ins w:id="765" w:author="Allan Schwartz" w:date="2017-04-30T08:23:00Z"/>
          <w:sz w:val="24"/>
          <w:szCs w:val="24"/>
        </w:rPr>
      </w:pPr>
      <w:ins w:id="766" w:author="Allan Schwartz" w:date="2017-04-30T08:22:00Z">
        <w:r>
          <w:rPr>
            <w:sz w:val="24"/>
            <w:szCs w:val="24"/>
          </w:rPr>
          <w:t xml:space="preserve">I notice that my refrigerator is running a little warm </w:t>
        </w:r>
      </w:ins>
      <w:ins w:id="767" w:author="Allan Schwartz" w:date="2017-04-30T08:23:00Z">
        <w:r>
          <w:rPr>
            <w:sz w:val="24"/>
            <w:szCs w:val="24"/>
          </w:rPr>
          <w:t>–</w:t>
        </w:r>
      </w:ins>
      <w:ins w:id="768" w:author="Allan Schwartz" w:date="2017-04-30T08:22:00Z">
        <w:r>
          <w:rPr>
            <w:sz w:val="24"/>
            <w:szCs w:val="24"/>
          </w:rPr>
          <w:t xml:space="preserve"> the </w:t>
        </w:r>
      </w:ins>
      <w:ins w:id="769" w:author="Allan Schwartz" w:date="2017-04-30T08:23:00Z">
        <w:r>
          <w:rPr>
            <w:sz w:val="24"/>
            <w:szCs w:val="24"/>
          </w:rPr>
          <w:t>guideline is between 34 d F and 40 d F.</w:t>
        </w:r>
      </w:ins>
    </w:p>
    <w:p w14:paraId="2187ECBC" w14:textId="77777777" w:rsidR="007F2E20" w:rsidRDefault="007F2E20">
      <w:pPr>
        <w:rPr>
          <w:ins w:id="770" w:author="Allan Schwartz" w:date="2017-04-30T08:23:00Z"/>
          <w:sz w:val="24"/>
          <w:szCs w:val="24"/>
        </w:rPr>
      </w:pPr>
    </w:p>
    <w:p w14:paraId="6B1958FE" w14:textId="726EC4A8" w:rsidR="0081377A" w:rsidRDefault="007F2E20">
      <w:pPr>
        <w:rPr>
          <w:ins w:id="771" w:author="Allan Schwartz" w:date="2017-04-30T08:22:00Z"/>
          <w:sz w:val="24"/>
          <w:szCs w:val="24"/>
        </w:rPr>
      </w:pPr>
      <w:ins w:id="772" w:author="Allan Schwartz" w:date="2017-04-30T08:23:00Z">
        <w:r>
          <w:rPr>
            <w:sz w:val="24"/>
            <w:szCs w:val="24"/>
          </w:rPr>
          <w:t xml:space="preserve">Now </w:t>
        </w:r>
      </w:ins>
      <w:ins w:id="773" w:author="Allan Schwartz" w:date="2017-04-30T08:21:00Z">
        <w:r>
          <w:rPr>
            <w:sz w:val="24"/>
            <w:szCs w:val="24"/>
          </w:rPr>
          <w:t>h</w:t>
        </w:r>
        <w:r w:rsidR="00942CF1">
          <w:rPr>
            <w:sz w:val="24"/>
            <w:szCs w:val="24"/>
          </w:rPr>
          <w:t>ere is the iPad application, which display a little more detail</w:t>
        </w:r>
      </w:ins>
      <w:ins w:id="774" w:author="Allan Schwartz" w:date="2017-04-30T08:22:00Z">
        <w:r>
          <w:rPr>
            <w:sz w:val="24"/>
            <w:szCs w:val="24"/>
          </w:rPr>
          <w:t>:</w:t>
        </w:r>
      </w:ins>
    </w:p>
    <w:p w14:paraId="42A09309" w14:textId="0333D1F6" w:rsidR="007F2E20" w:rsidRDefault="007F2E20">
      <w:pPr>
        <w:rPr>
          <w:ins w:id="775" w:author="Allan Schwartz" w:date="2017-04-30T08:22:00Z"/>
          <w:sz w:val="24"/>
          <w:szCs w:val="24"/>
        </w:rPr>
      </w:pPr>
      <w:ins w:id="776" w:author="Allan Schwartz" w:date="2017-04-30T08:27:00Z">
        <w:r>
          <w:rPr>
            <w:noProof/>
            <w:sz w:val="24"/>
            <w:szCs w:val="24"/>
            <w:rPrChange w:id="777" w:author="Unknown">
              <w:rPr>
                <w:noProof/>
              </w:rPr>
            </w:rPrChange>
          </w:rPr>
          <w:lastRenderedPageBreak/>
          <w:drawing>
            <wp:inline distT="0" distB="0" distL="0" distR="0" wp14:anchorId="4A201EFD" wp14:editId="29281ED6">
              <wp:extent cx="5936615" cy="4445635"/>
              <wp:effectExtent l="0" t="0" r="6985" b="0"/>
              <wp:docPr id="20" name="Picture 20" descr="../Library/Containers/com.apple.mail/Data/Library/Mail%20Downloads/01D23F99-8E8B-43D0-8C06-9F00B8996C31/IMG_0402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9" descr="../Library/Containers/com.apple.mail/Data/Library/Mail%20Downloads/01D23F99-8E8B-43D0-8C06-9F00B8996C31/IMG_0402.PNG"/>
                      <pic:cNvPicPr>
                        <a:picLocks noChangeAspect="1" noChangeArrowheads="1"/>
                      </pic:cNvPicPr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6615" cy="4445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9512E3C" w14:textId="74329656" w:rsidR="007F2E20" w:rsidRDefault="007F2E20" w:rsidP="007F2E20">
      <w:pPr>
        <w:widowControl w:val="0"/>
        <w:suppressAutoHyphens w:val="0"/>
        <w:autoSpaceDE w:val="0"/>
        <w:autoSpaceDN w:val="0"/>
        <w:adjustRightInd w:val="0"/>
        <w:rPr>
          <w:ins w:id="778" w:author="Allan Schwartz" w:date="2017-04-30T08:27:00Z"/>
          <w:rFonts w:ascii="Helvetica" w:hAnsi="Helvetica" w:cs="Helvetica"/>
          <w:sz w:val="24"/>
          <w:szCs w:val="24"/>
        </w:rPr>
      </w:pPr>
    </w:p>
    <w:p w14:paraId="2D5C7CEA" w14:textId="77777777" w:rsidR="007F2E20" w:rsidRDefault="007F2E20">
      <w:pPr>
        <w:rPr>
          <w:ins w:id="779" w:author="Allan Schwartz" w:date="2017-04-30T07:54:00Z"/>
          <w:sz w:val="24"/>
          <w:szCs w:val="24"/>
        </w:rPr>
      </w:pPr>
    </w:p>
    <w:p w14:paraId="4677F13F" w14:textId="77777777" w:rsidR="0081377A" w:rsidRDefault="0081377A">
      <w:pPr>
        <w:rPr>
          <w:ins w:id="780" w:author="Allan Schwartz" w:date="2017-04-30T07:54:00Z"/>
          <w:sz w:val="24"/>
          <w:szCs w:val="24"/>
        </w:rPr>
      </w:pPr>
    </w:p>
    <w:p w14:paraId="026EEA2A" w14:textId="77777777" w:rsidR="0081377A" w:rsidRDefault="0081377A">
      <w:pPr>
        <w:rPr>
          <w:ins w:id="781" w:author="Allan Schwartz" w:date="2017-04-30T07:54:00Z"/>
          <w:sz w:val="24"/>
          <w:szCs w:val="24"/>
        </w:rPr>
      </w:pPr>
    </w:p>
    <w:p w14:paraId="7419EC6D" w14:textId="77777777" w:rsidR="0081377A" w:rsidRDefault="0081377A">
      <w:pPr>
        <w:rPr>
          <w:ins w:id="782" w:author="Allan Schwartz" w:date="2017-04-30T07:54:00Z"/>
          <w:sz w:val="24"/>
          <w:szCs w:val="24"/>
        </w:rPr>
      </w:pPr>
    </w:p>
    <w:p w14:paraId="760A7227" w14:textId="3F1CC2A1" w:rsidR="007F2E20" w:rsidRDefault="007F2E20">
      <w:pPr>
        <w:rPr>
          <w:ins w:id="783" w:author="Allan Schwartz" w:date="2017-04-30T08:27:00Z"/>
          <w:sz w:val="24"/>
          <w:szCs w:val="24"/>
        </w:rPr>
      </w:pPr>
      <w:ins w:id="784" w:author="Allan Schwartz" w:date="2017-04-30T08:27:00Z">
        <w:r>
          <w:rPr>
            <w:sz w:val="24"/>
            <w:szCs w:val="24"/>
          </w:rPr>
          <w:t>The refrigerator Wireless Tag can be programmed for more sophisticated alerts.</w:t>
        </w:r>
      </w:ins>
      <w:ins w:id="785" w:author="Allan Schwartz" w:date="2017-04-30T08:28:00Z">
        <w:r>
          <w:rPr>
            <w:sz w:val="24"/>
            <w:szCs w:val="24"/>
          </w:rPr>
          <w:t xml:space="preserve">  Not only alerting when the temperature exceeds a range, but also when the refrigerator door is opened, for example, between midnight and 6am.</w:t>
        </w:r>
      </w:ins>
      <w:ins w:id="786" w:author="Allan Schwartz" w:date="2017-04-30T08:30:00Z">
        <w:r>
          <w:rPr>
            <w:sz w:val="24"/>
            <w:szCs w:val="24"/>
          </w:rPr>
          <w:t xml:space="preserve">  The Alert is then sent to the IOS Notification controller, and is </w:t>
        </w:r>
      </w:ins>
      <w:ins w:id="787" w:author="Allan Schwartz" w:date="2017-04-30T08:31:00Z">
        <w:r>
          <w:rPr>
            <w:sz w:val="24"/>
            <w:szCs w:val="24"/>
          </w:rPr>
          <w:t xml:space="preserve">audibly announced by the App.  The Alert can also interact with server-based Apps, </w:t>
        </w:r>
      </w:ins>
      <w:ins w:id="788" w:author="Allan Schwartz" w:date="2017-04-30T08:32:00Z">
        <w:r w:rsidR="00107383">
          <w:rPr>
            <w:sz w:val="24"/>
            <w:szCs w:val="24"/>
          </w:rPr>
          <w:t>including but not limited to IFTTT</w:t>
        </w:r>
      </w:ins>
      <w:ins w:id="789" w:author="Allan Schwartz" w:date="2017-04-30T08:33:00Z">
        <w:r w:rsidR="00107383">
          <w:rPr>
            <w:sz w:val="24"/>
            <w:szCs w:val="24"/>
          </w:rPr>
          <w:t xml:space="preserve"> </w:t>
        </w:r>
      </w:ins>
      <w:ins w:id="790" w:author="Allan Schwartz" w:date="2017-04-30T10:03:00Z">
        <w:r w:rsidR="00930548">
          <w:rPr>
            <w:sz w:val="24"/>
            <w:szCs w:val="24"/>
          </w:rPr>
          <w:t xml:space="preserve">&lt;link&gt; </w:t>
        </w:r>
      </w:ins>
      <w:ins w:id="791" w:author="Allan Schwartz" w:date="2017-04-30T08:33:00Z">
        <w:r w:rsidR="00107383">
          <w:rPr>
            <w:sz w:val="24"/>
            <w:szCs w:val="24"/>
          </w:rPr>
          <w:t>actions.</w:t>
        </w:r>
      </w:ins>
    </w:p>
    <w:p w14:paraId="2C39639B" w14:textId="77777777" w:rsidR="007F2E20" w:rsidRDefault="007F2E20">
      <w:pPr>
        <w:rPr>
          <w:ins w:id="792" w:author="Allan Schwartz" w:date="2017-04-30T08:28:00Z"/>
          <w:sz w:val="24"/>
          <w:szCs w:val="24"/>
        </w:rPr>
      </w:pPr>
    </w:p>
    <w:p w14:paraId="30AEE95B" w14:textId="77777777" w:rsidR="007F2E20" w:rsidRDefault="007F2E20">
      <w:pPr>
        <w:rPr>
          <w:ins w:id="793" w:author="Allan Schwartz" w:date="2017-04-30T08:28:00Z"/>
          <w:sz w:val="24"/>
          <w:szCs w:val="24"/>
        </w:rPr>
      </w:pPr>
    </w:p>
    <w:p w14:paraId="21900105" w14:textId="21EAFBCB" w:rsidR="00C562B8" w:rsidRPr="00C562B8" w:rsidDel="00294F21" w:rsidRDefault="0081377A">
      <w:pPr>
        <w:rPr>
          <w:del w:id="794" w:author="Allan Schwartz" w:date="2017-04-30T07:46:00Z"/>
          <w:sz w:val="24"/>
          <w:szCs w:val="24"/>
          <w:rPrChange w:id="795" w:author="Allan Schwartz" w:date="2017-04-30T07:32:00Z">
            <w:rPr>
              <w:del w:id="796" w:author="Allan Schwartz" w:date="2017-04-30T07:46:00Z"/>
            </w:rPr>
          </w:rPrChange>
        </w:rPr>
      </w:pPr>
      <w:ins w:id="797" w:author="Allan Schwartz" w:date="2017-04-30T07:54:00Z">
        <w:r>
          <w:rPr>
            <w:sz w:val="24"/>
            <w:szCs w:val="24"/>
          </w:rPr>
          <w:t xml:space="preserve">The Wireless Tags are </w:t>
        </w:r>
      </w:ins>
      <w:ins w:id="798" w:author="Allan Schwartz" w:date="2017-04-30T07:55:00Z">
        <w:r>
          <w:rPr>
            <w:sz w:val="24"/>
            <w:szCs w:val="24"/>
          </w:rPr>
          <w:t>inexpensive, require no power outlets, no</w:t>
        </w:r>
      </w:ins>
      <w:ins w:id="799" w:author="Allan Schwartz" w:date="2017-04-30T07:56:00Z">
        <w:r>
          <w:rPr>
            <w:sz w:val="24"/>
            <w:szCs w:val="24"/>
          </w:rPr>
          <w:t xml:space="preserve">n-intrusive to the </w:t>
        </w:r>
      </w:ins>
      <w:ins w:id="800" w:author="Allan Schwartz" w:date="2017-04-30T10:03:00Z">
        <w:r w:rsidR="00930548">
          <w:rPr>
            <w:sz w:val="24"/>
            <w:szCs w:val="24"/>
          </w:rPr>
          <w:t>occupants</w:t>
        </w:r>
      </w:ins>
      <w:ins w:id="801" w:author="Allan Schwartz" w:date="2017-04-30T07:56:00Z">
        <w:r>
          <w:rPr>
            <w:sz w:val="24"/>
            <w:szCs w:val="24"/>
          </w:rPr>
          <w:t xml:space="preserve">, </w:t>
        </w:r>
      </w:ins>
      <w:ins w:id="802" w:author="Allan Schwartz" w:date="2017-04-30T07:54:00Z">
        <w:r>
          <w:rPr>
            <w:sz w:val="24"/>
            <w:szCs w:val="24"/>
          </w:rPr>
          <w:t xml:space="preserve">easy to deploy, easy to monitor, Alerts may be set up, </w:t>
        </w:r>
      </w:ins>
      <w:ins w:id="803" w:author="Allan Schwartz" w:date="2017-04-30T10:03:00Z">
        <w:r w:rsidR="00930548">
          <w:rPr>
            <w:sz w:val="24"/>
            <w:szCs w:val="24"/>
          </w:rPr>
          <w:t xml:space="preserve">and </w:t>
        </w:r>
      </w:ins>
      <w:ins w:id="804" w:author="Allan Schwartz" w:date="2017-04-30T08:33:00Z">
        <w:r w:rsidR="00107383">
          <w:rPr>
            <w:sz w:val="24"/>
            <w:szCs w:val="24"/>
          </w:rPr>
          <w:t>ha</w:t>
        </w:r>
        <w:bookmarkStart w:id="805" w:name="_GoBack"/>
        <w:r w:rsidR="00107383">
          <w:rPr>
            <w:sz w:val="24"/>
            <w:szCs w:val="24"/>
          </w:rPr>
          <w:t>ve</w:t>
        </w:r>
        <w:bookmarkEnd w:id="805"/>
        <w:r w:rsidR="00107383">
          <w:rPr>
            <w:sz w:val="24"/>
            <w:szCs w:val="24"/>
          </w:rPr>
          <w:t xml:space="preserve"> </w:t>
        </w:r>
      </w:ins>
      <w:ins w:id="806" w:author="Allan Schwartz" w:date="2017-04-30T07:54:00Z">
        <w:r>
          <w:rPr>
            <w:sz w:val="24"/>
            <w:szCs w:val="24"/>
          </w:rPr>
          <w:t>excellent User Interface</w:t>
        </w:r>
      </w:ins>
      <w:ins w:id="807" w:author="Allan Schwartz" w:date="2017-04-30T07:55:00Z">
        <w:r>
          <w:rPr>
            <w:sz w:val="24"/>
            <w:szCs w:val="24"/>
          </w:rPr>
          <w:t>.</w:t>
        </w:r>
      </w:ins>
      <w:ins w:id="808" w:author="Allan Schwartz" w:date="2017-04-30T07:57:00Z">
        <w:r>
          <w:rPr>
            <w:sz w:val="24"/>
            <w:szCs w:val="24"/>
          </w:rPr>
          <w:t xml:space="preserve">  They exceed my expectations in all areas.</w:t>
        </w:r>
      </w:ins>
      <w:del w:id="809" w:author="Allan Schwartz" w:date="2017-04-30T07:54:00Z">
        <w:r w:rsidR="005C61B6" w:rsidRPr="00503F91" w:rsidDel="0081377A">
          <w:rPr>
            <w:noProof/>
            <w:sz w:val="24"/>
            <w:szCs w:val="24"/>
            <w:rPrChange w:id="810" w:author="Allan Schwartz" w:date="2017-04-30T07:32:00Z">
              <w:rPr>
                <w:noProof/>
                <w:sz w:val="24"/>
                <w:szCs w:val="24"/>
              </w:rPr>
            </w:rPrChange>
          </w:rPr>
          <w:drawing>
            <wp:inline distT="0" distB="0" distL="0" distR="0" wp14:anchorId="3B3FD7A5" wp14:editId="1D8E27B3">
              <wp:extent cx="5950585" cy="10565130"/>
              <wp:effectExtent l="0" t="0" r="0" b="127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50585" cy="1056513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2C83EB1E" w14:textId="77777777" w:rsidR="00294F21" w:rsidRDefault="00294F21">
      <w:pPr>
        <w:rPr>
          <w:ins w:id="811" w:author="Allan Schwartz" w:date="2017-04-30T07:46:00Z"/>
          <w:sz w:val="24"/>
          <w:szCs w:val="24"/>
        </w:rPr>
      </w:pPr>
    </w:p>
    <w:p w14:paraId="5BDFB09E" w14:textId="77777777" w:rsidR="00294F21" w:rsidRDefault="00294F21">
      <w:pPr>
        <w:rPr>
          <w:ins w:id="812" w:author="Allan Schwartz" w:date="2017-04-30T07:56:00Z"/>
          <w:sz w:val="24"/>
          <w:szCs w:val="24"/>
        </w:rPr>
      </w:pPr>
    </w:p>
    <w:p w14:paraId="2F878B9F" w14:textId="77777777" w:rsidR="0081377A" w:rsidRDefault="0081377A">
      <w:pPr>
        <w:rPr>
          <w:ins w:id="813" w:author="Allan Schwartz" w:date="2017-04-30T07:46:00Z"/>
          <w:sz w:val="24"/>
          <w:szCs w:val="24"/>
        </w:rPr>
      </w:pPr>
      <w:ins w:id="814" w:author="Allan Schwartz" w:date="2017-04-30T07:56:00Z">
        <w:r>
          <w:rPr>
            <w:sz w:val="24"/>
            <w:szCs w:val="24"/>
          </w:rPr>
          <w:t>I think in this COTS vs CUSTOM choice, I made the correct decision.</w:t>
        </w:r>
      </w:ins>
    </w:p>
    <w:p w14:paraId="7E040DA7" w14:textId="77777777" w:rsidR="00294F21" w:rsidRDefault="00294F21">
      <w:pPr>
        <w:rPr>
          <w:ins w:id="815" w:author="Allan Schwartz" w:date="2017-04-30T07:46:00Z"/>
          <w:sz w:val="24"/>
          <w:szCs w:val="24"/>
        </w:rPr>
      </w:pPr>
    </w:p>
    <w:p w14:paraId="454D189B" w14:textId="61361CEB" w:rsidR="00862C39" w:rsidRPr="00503F91" w:rsidRDefault="00862C39">
      <w:pPr>
        <w:rPr>
          <w:sz w:val="24"/>
          <w:szCs w:val="24"/>
          <w:rPrChange w:id="816" w:author="Allan Schwartz" w:date="2017-04-30T07:32:00Z">
            <w:rPr/>
          </w:rPrChange>
        </w:rPr>
      </w:pPr>
    </w:p>
    <w:sectPr w:rsidR="00862C39" w:rsidRPr="00503F91">
      <w:pgSz w:w="12240" w:h="15840"/>
      <w:pgMar w:top="1440" w:right="1440" w:bottom="1440" w:left="1440" w:header="720" w:footer="720" w:gutter="0"/>
      <w:cols w:space="720"/>
      <w:docGrid w:linePitch="360" w:charSpace="-6145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91" w:author="Michael Diamond" w:date="2017-04-30T09:16:00Z" w:initials="Michael D">
    <w:p w14:paraId="710BDACA" w14:textId="77777777" w:rsidR="00C562B8" w:rsidRDefault="00862C39">
      <w:pPr>
        <w:overflowPunct w:val="0"/>
        <w:spacing w:line="0" w:lineRule="atLeast"/>
        <w:rPr>
          <w:rFonts w:ascii=".AppleSystemUIFont" w:eastAsia="SimSun" w:hAnsi=".AppleSystemUIFont" w:cs="Calibri" w:hint="eastAsia"/>
          <w:szCs w:val="24"/>
          <w:lang w:eastAsia="ar-SA"/>
        </w:rPr>
      </w:pPr>
      <w:r>
        <w:annotationRef/>
      </w:r>
      <w:r>
        <w:rPr>
          <w:rFonts w:ascii=".AppleSystemUIFont" w:eastAsia="SimSun" w:hAnsi=".AppleSystemUIFont" w:cs="Calibri"/>
          <w:szCs w:val="24"/>
          <w:lang w:eastAsia="ar-SA"/>
        </w:rPr>
        <w:t xml:space="preserve">It's actually called </w:t>
      </w:r>
      <w:proofErr w:type="spellStart"/>
      <w:r>
        <w:rPr>
          <w:rFonts w:ascii=".AppleSystemUIFont" w:eastAsia="SimSun" w:hAnsi=".AppleSystemUIFont" w:cs="Calibri"/>
          <w:szCs w:val="24"/>
          <w:lang w:eastAsia="ar-SA"/>
        </w:rPr>
        <w:t>Sharav</w:t>
      </w:r>
      <w:proofErr w:type="spellEnd"/>
      <w:r>
        <w:rPr>
          <w:rFonts w:ascii=".AppleSystemUIFont" w:eastAsia="SimSun" w:hAnsi=".AppleSystemUIFont" w:cs="Calibri"/>
          <w:szCs w:val="24"/>
          <w:lang w:eastAsia="ar-SA"/>
        </w:rPr>
        <w:t xml:space="preserve"> in Hebrew. </w:t>
      </w:r>
      <w:proofErr w:type="spellStart"/>
      <w:r>
        <w:rPr>
          <w:rFonts w:ascii=".AppleSystemUIFont" w:eastAsia="SimSun" w:hAnsi=".AppleSystemUIFont" w:cs="Calibri"/>
          <w:szCs w:val="24"/>
          <w:lang w:eastAsia="ar-SA"/>
        </w:rPr>
        <w:t>Khamsin</w:t>
      </w:r>
      <w:proofErr w:type="spellEnd"/>
      <w:r>
        <w:rPr>
          <w:rFonts w:ascii=".AppleSystemUIFont" w:eastAsia="SimSun" w:hAnsi=".AppleSystemUIFont" w:cs="Calibri"/>
          <w:szCs w:val="24"/>
          <w:lang w:eastAsia="ar-SA"/>
        </w:rPr>
        <w:t xml:space="preserve"> is the Arabic word.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10BDAC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.AppleSystemUIFont">
    <w:altName w:val="Arial"/>
    <w:charset w:val="80"/>
    <w:family w:val="swiss"/>
    <w:pitch w:val="default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name w:val="WWNum1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">
    <w:nsid w:val="00000002"/>
    <w:multiLevelType w:val="multilevel"/>
    <w:tmpl w:val="0000000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nsid w:val="5FAB75DB"/>
    <w:multiLevelType w:val="hybridMultilevel"/>
    <w:tmpl w:val="4C42D3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lan Schwartz">
    <w15:presenceInfo w15:providerId="Windows Live" w15:userId="8f01aa956cd20ad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revisionView w:insDel="0" w:formatting="0"/>
  <w:trackRevisions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3F91"/>
    <w:rsid w:val="0000540A"/>
    <w:rsid w:val="00107383"/>
    <w:rsid w:val="00294F21"/>
    <w:rsid w:val="004A1FA5"/>
    <w:rsid w:val="00503F91"/>
    <w:rsid w:val="005C61B6"/>
    <w:rsid w:val="00713BD1"/>
    <w:rsid w:val="00746B29"/>
    <w:rsid w:val="007F2E20"/>
    <w:rsid w:val="0081377A"/>
    <w:rsid w:val="00862C39"/>
    <w:rsid w:val="00930548"/>
    <w:rsid w:val="00942CF1"/>
    <w:rsid w:val="00A26F63"/>
    <w:rsid w:val="00C562B8"/>
    <w:rsid w:val="00D61A92"/>
    <w:rsid w:val="00EB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C4BC4C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1073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</w:style>
  <w:style w:type="character" w:customStyle="1" w:styleId="ListLabel1">
    <w:name w:val="ListLabel 1"/>
    <w:rPr>
      <w:rFonts w:cs="Calibri"/>
    </w:rPr>
  </w:style>
  <w:style w:type="character" w:customStyle="1" w:styleId="ListLabel2">
    <w:name w:val="ListLabel 2"/>
    <w:rPr>
      <w:rFonts w:cs="Courier New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styleId="ListParagraph">
    <w:name w:val="List Paragraph"/>
    <w:basedOn w:val="Normal"/>
    <w:qFormat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3F91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3F91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073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fontTable" Target="fontTable.xml"/><Relationship Id="rId26" Type="http://schemas.microsoft.com/office/2011/relationships/people" Target="people.xml"/><Relationship Id="rId27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comments" Target="comments.xml"/><Relationship Id="rId16" Type="http://schemas.microsoft.com/office/2011/relationships/commentsExtended" Target="commentsExtended.xml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15</Pages>
  <Words>1381</Words>
  <Characters>7873</Characters>
  <Application>Microsoft Macintosh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9236</CharactersWithSpaces>
  <SharedDoc>false</SharedDoc>
  <HLinks>
    <vt:vector size="36" baseType="variant">
      <vt:variant>
        <vt:i4>1704002</vt:i4>
      </vt:variant>
      <vt:variant>
        <vt:i4>15</vt:i4>
      </vt:variant>
      <vt:variant>
        <vt:i4>0</vt:i4>
      </vt:variant>
      <vt:variant>
        <vt:i4>5</vt:i4>
      </vt:variant>
      <vt:variant>
        <vt:lpwstr>http://www.mytaglist.com/iosapp.html</vt:lpwstr>
      </vt:variant>
      <vt:variant>
        <vt:lpwstr/>
      </vt:variant>
      <vt:variant>
        <vt:i4>7143478</vt:i4>
      </vt:variant>
      <vt:variant>
        <vt:i4>12</vt:i4>
      </vt:variant>
      <vt:variant>
        <vt:i4>0</vt:i4>
      </vt:variant>
      <vt:variant>
        <vt:i4>5</vt:i4>
      </vt:variant>
      <vt:variant>
        <vt:lpwstr>http://whatimade.today/battery-operated-temperature-monitor-logging-data-directly-to-google-sheets-using-esp8266-12-ds18b20-and-deepsleep/</vt:lpwstr>
      </vt:variant>
      <vt:variant>
        <vt:lpwstr/>
      </vt:variant>
      <vt:variant>
        <vt:i4>3407977</vt:i4>
      </vt:variant>
      <vt:variant>
        <vt:i4>9</vt:i4>
      </vt:variant>
      <vt:variant>
        <vt:i4>0</vt:i4>
      </vt:variant>
      <vt:variant>
        <vt:i4>5</vt:i4>
      </vt:variant>
      <vt:variant>
        <vt:lpwstr>http://www.instructables.com/id/Monitoring-Temperature-and-Humidity-Using-Cayenne/</vt:lpwstr>
      </vt:variant>
      <vt:variant>
        <vt:lpwstr/>
      </vt:variant>
      <vt:variant>
        <vt:i4>1769474</vt:i4>
      </vt:variant>
      <vt:variant>
        <vt:i4>6</vt:i4>
      </vt:variant>
      <vt:variant>
        <vt:i4>0</vt:i4>
      </vt:variant>
      <vt:variant>
        <vt:i4>5</vt:i4>
      </vt:variant>
      <vt:variant>
        <vt:lpwstr>http://www.whatimade.today/light-your-menorah-hanukiyya-christmas-tree-remotely-from-your-phone/</vt:lpwstr>
      </vt:variant>
      <vt:variant>
        <vt:lpwstr/>
      </vt:variant>
      <vt:variant>
        <vt:i4>1507359</vt:i4>
      </vt:variant>
      <vt:variant>
        <vt:i4>3</vt:i4>
      </vt:variant>
      <vt:variant>
        <vt:i4>0</vt:i4>
      </vt:variant>
      <vt:variant>
        <vt:i4>5</vt:i4>
      </vt:variant>
      <vt:variant>
        <vt:lpwstr>http://www.blynk.cc/</vt:lpwstr>
      </vt:variant>
      <vt:variant>
        <vt:lpwstr/>
      </vt:variant>
      <vt:variant>
        <vt:i4>3670072</vt:i4>
      </vt:variant>
      <vt:variant>
        <vt:i4>0</vt:i4>
      </vt:variant>
      <vt:variant>
        <vt:i4>0</vt:i4>
      </vt:variant>
      <vt:variant>
        <vt:i4>5</vt:i4>
      </vt:variant>
      <vt:variant>
        <vt:lpwstr>https://en.wikipedia.org/wiki/Tahoe_National_Forest)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Schwartz</dc:creator>
  <cp:keywords/>
  <cp:lastModifiedBy>Allan Schwartz</cp:lastModifiedBy>
  <cp:revision>6</cp:revision>
  <cp:lastPrinted>2017-04-30T16:48:00Z</cp:lastPrinted>
  <dcterms:created xsi:type="dcterms:W3CDTF">2017-04-30T15:01:00Z</dcterms:created>
  <dcterms:modified xsi:type="dcterms:W3CDTF">2017-04-30T17:04:00Z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